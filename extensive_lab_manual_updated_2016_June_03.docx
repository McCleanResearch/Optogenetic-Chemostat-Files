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C7060" w14:textId="77777777" w:rsidR="002C5A15" w:rsidRPr="00B6270E" w:rsidRDefault="002C5A15" w:rsidP="002C5A15">
      <w:pPr>
        <w:spacing w:line="240" w:lineRule="auto"/>
        <w:jc w:val="left"/>
        <w:rPr>
          <w:ins w:id="0" w:author="Author" w:date="2016-05-27T12:05:00Z"/>
          <w:rFonts w:ascii="Times New Roman" w:hAnsi="Times New Roman" w:cs="Times New Roman"/>
          <w:b/>
          <w:color w:val="auto"/>
        </w:rPr>
      </w:pPr>
      <w:ins w:id="1" w:author="Author" w:date="2016-05-27T12:05:00Z">
        <w:r w:rsidRPr="00FE47FC">
          <w:rPr>
            <w:rFonts w:ascii="Times New Roman" w:hAnsi="Times New Roman" w:cs="Times New Roman"/>
            <w:b/>
            <w:color w:val="auto"/>
          </w:rPr>
          <w:t>McClean Lab manual for the design</w:t>
        </w:r>
        <w:r w:rsidRPr="00B6270E">
          <w:rPr>
            <w:rFonts w:ascii="Times New Roman" w:hAnsi="Times New Roman" w:cs="Times New Roman"/>
            <w:b/>
            <w:color w:val="auto"/>
          </w:rPr>
          <w:t xml:space="preserve"> and use of an automated illumination, culturing, and sampling system for use with optogentic induction systems in </w:t>
        </w:r>
        <w:r w:rsidRPr="00B6270E">
          <w:rPr>
            <w:rFonts w:ascii="Times New Roman" w:hAnsi="Times New Roman" w:cs="Times New Roman"/>
            <w:b/>
            <w:i/>
            <w:color w:val="auto"/>
          </w:rPr>
          <w:t>Saccharomyces cerevisiae</w:t>
        </w:r>
        <w:r w:rsidRPr="00B6270E">
          <w:rPr>
            <w:rFonts w:ascii="Times New Roman" w:hAnsi="Times New Roman" w:cs="Times New Roman"/>
            <w:b/>
            <w:color w:val="auto"/>
          </w:rPr>
          <w:t>.</w:t>
        </w:r>
      </w:ins>
    </w:p>
    <w:p w14:paraId="77FFCFA4" w14:textId="77777777" w:rsidR="002C5A15" w:rsidRPr="00B6270E" w:rsidRDefault="002C5A15" w:rsidP="002C5A15">
      <w:pPr>
        <w:spacing w:line="240" w:lineRule="auto"/>
        <w:jc w:val="left"/>
        <w:rPr>
          <w:ins w:id="2" w:author="Author" w:date="2016-05-27T12:05:00Z"/>
          <w:rFonts w:ascii="Times New Roman" w:hAnsi="Times New Roman" w:cs="Times New Roman"/>
          <w:bCs/>
          <w:i/>
          <w:color w:val="auto"/>
        </w:rPr>
      </w:pPr>
      <w:ins w:id="3" w:author="Author" w:date="2016-05-27T12:05:00Z">
        <w:r w:rsidRPr="00B6270E">
          <w:rPr>
            <w:rFonts w:ascii="Times New Roman" w:hAnsi="Times New Roman" w:cs="Times New Roman"/>
            <w:b/>
            <w:bCs/>
            <w:color w:val="auto"/>
          </w:rPr>
          <w:t>AUTHORS:</w:t>
        </w:r>
      </w:ins>
    </w:p>
    <w:p w14:paraId="2BCDAC56" w14:textId="77777777" w:rsidR="002C5A15" w:rsidRPr="00B6270E" w:rsidRDefault="002C5A15" w:rsidP="002C5A15">
      <w:pPr>
        <w:spacing w:line="240" w:lineRule="auto"/>
        <w:jc w:val="left"/>
        <w:rPr>
          <w:ins w:id="4" w:author="Author" w:date="2016-05-27T12:05:00Z"/>
          <w:rFonts w:ascii="Times New Roman" w:hAnsi="Times New Roman" w:cs="Times New Roman"/>
          <w:bCs/>
          <w:i/>
          <w:color w:val="auto"/>
        </w:rPr>
      </w:pPr>
      <w:ins w:id="5" w:author="Author" w:date="2016-05-27T12:05:00Z">
        <w:r w:rsidRPr="00B6270E">
          <w:rPr>
            <w:rFonts w:ascii="Times New Roman" w:hAnsi="Times New Roman" w:cs="Times New Roman"/>
            <w:bCs/>
            <w:i/>
            <w:color w:val="auto"/>
          </w:rPr>
          <w:t>Stewart, Cameron J.</w:t>
        </w:r>
      </w:ins>
    </w:p>
    <w:p w14:paraId="0C591D10" w14:textId="77777777" w:rsidR="002C5A15" w:rsidRPr="00B6270E" w:rsidRDefault="002C5A15" w:rsidP="002C5A15">
      <w:pPr>
        <w:spacing w:line="240" w:lineRule="auto"/>
        <w:jc w:val="left"/>
        <w:rPr>
          <w:ins w:id="6" w:author="Author" w:date="2016-05-27T12:05:00Z"/>
          <w:rFonts w:ascii="Times New Roman" w:hAnsi="Times New Roman" w:cs="Times New Roman"/>
          <w:bCs/>
          <w:i/>
          <w:color w:val="auto"/>
        </w:rPr>
      </w:pPr>
      <w:ins w:id="7" w:author="Author" w:date="2016-05-27T12:05:00Z">
        <w:r w:rsidRPr="00B6270E">
          <w:rPr>
            <w:rFonts w:ascii="Times New Roman" w:hAnsi="Times New Roman" w:cs="Times New Roman"/>
            <w:bCs/>
            <w:i/>
            <w:color w:val="auto"/>
          </w:rPr>
          <w:t>Biomedical Engineering</w:t>
        </w:r>
      </w:ins>
    </w:p>
    <w:p w14:paraId="51BC9CAB" w14:textId="77777777" w:rsidR="002C5A15" w:rsidRPr="00B6270E" w:rsidRDefault="002C5A15" w:rsidP="002C5A15">
      <w:pPr>
        <w:spacing w:line="240" w:lineRule="auto"/>
        <w:jc w:val="left"/>
        <w:rPr>
          <w:ins w:id="8" w:author="Author" w:date="2016-05-27T12:05:00Z"/>
          <w:rFonts w:ascii="Times New Roman" w:hAnsi="Times New Roman" w:cs="Times New Roman"/>
          <w:bCs/>
          <w:i/>
          <w:color w:val="auto"/>
        </w:rPr>
      </w:pPr>
      <w:ins w:id="9" w:author="Author" w:date="2016-05-27T12:05:00Z">
        <w:r w:rsidRPr="00B6270E">
          <w:rPr>
            <w:rFonts w:ascii="Times New Roman" w:hAnsi="Times New Roman" w:cs="Times New Roman"/>
            <w:bCs/>
            <w:i/>
            <w:color w:val="auto"/>
          </w:rPr>
          <w:t>University of Wisconsin-Madison</w:t>
        </w:r>
      </w:ins>
    </w:p>
    <w:p w14:paraId="4BD32C41" w14:textId="77777777" w:rsidR="002C5A15" w:rsidRPr="00B6270E" w:rsidRDefault="002C5A15" w:rsidP="002C5A15">
      <w:pPr>
        <w:spacing w:line="240" w:lineRule="auto"/>
        <w:jc w:val="left"/>
        <w:rPr>
          <w:ins w:id="10" w:author="Author" w:date="2016-05-27T12:05:00Z"/>
          <w:rFonts w:ascii="Times New Roman" w:hAnsi="Times New Roman" w:cs="Times New Roman"/>
          <w:bCs/>
          <w:i/>
          <w:color w:val="auto"/>
        </w:rPr>
      </w:pPr>
      <w:ins w:id="11" w:author="Author" w:date="2016-05-27T12:05:00Z">
        <w:r w:rsidRPr="00B6270E">
          <w:rPr>
            <w:rFonts w:ascii="Times New Roman" w:hAnsi="Times New Roman" w:cs="Times New Roman"/>
            <w:bCs/>
            <w:i/>
            <w:color w:val="auto"/>
          </w:rPr>
          <w:t>Madison, U.S.A</w:t>
        </w:r>
      </w:ins>
    </w:p>
    <w:p w14:paraId="7F55952C" w14:textId="77777777" w:rsidR="002C5A15" w:rsidRPr="00B6270E" w:rsidRDefault="002C5A15" w:rsidP="002C5A15">
      <w:pPr>
        <w:spacing w:line="240" w:lineRule="auto"/>
        <w:jc w:val="left"/>
        <w:rPr>
          <w:ins w:id="12" w:author="Author" w:date="2016-05-27T12:05:00Z"/>
          <w:rFonts w:ascii="Times New Roman" w:hAnsi="Times New Roman" w:cs="Times New Roman"/>
          <w:bCs/>
          <w:i/>
          <w:color w:val="auto"/>
        </w:rPr>
      </w:pPr>
      <w:ins w:id="13" w:author="Author" w:date="2016-05-27T12:05:00Z">
        <w:r w:rsidRPr="00685B08">
          <w:fldChar w:fldCharType="begin"/>
        </w:r>
        <w:r w:rsidRPr="00B6270E">
          <w:instrText xml:space="preserve"> HYPERLINK "mailto:cstewart7@wisc.edu" </w:instrText>
        </w:r>
        <w:r w:rsidRPr="00B6270E">
          <w:rPr>
            <w:rPrChange w:id="14" w:author="Author" w:date="2016-05-27T14:08:00Z">
              <w:rPr>
                <w:rStyle w:val="Hyperlink"/>
                <w:rFonts w:ascii="Times New Roman" w:hAnsi="Times New Roman" w:cs="Times New Roman"/>
                <w:bCs/>
                <w:color w:val="auto"/>
              </w:rPr>
            </w:rPrChange>
          </w:rPr>
          <w:fldChar w:fldCharType="separate"/>
        </w:r>
        <w:r w:rsidRPr="00B6270E">
          <w:rPr>
            <w:rStyle w:val="Hyperlink"/>
            <w:rFonts w:ascii="Times New Roman" w:hAnsi="Times New Roman" w:cs="Times New Roman"/>
            <w:bCs/>
            <w:color w:val="auto"/>
          </w:rPr>
          <w:t>cstewart7@wisc.edu</w:t>
        </w:r>
        <w:r w:rsidRPr="00685B08">
          <w:rPr>
            <w:rStyle w:val="Hyperlink"/>
            <w:rFonts w:ascii="Times New Roman" w:hAnsi="Times New Roman" w:cs="Times New Roman"/>
            <w:bCs/>
            <w:color w:val="auto"/>
          </w:rPr>
          <w:fldChar w:fldCharType="end"/>
        </w:r>
      </w:ins>
    </w:p>
    <w:p w14:paraId="1148B7D7" w14:textId="77777777" w:rsidR="002C5A15" w:rsidRPr="00B6270E" w:rsidRDefault="002C5A15" w:rsidP="002C5A15">
      <w:pPr>
        <w:spacing w:line="240" w:lineRule="auto"/>
        <w:jc w:val="left"/>
        <w:rPr>
          <w:ins w:id="15" w:author="Author" w:date="2016-05-27T12:05:00Z"/>
          <w:rFonts w:ascii="Times New Roman" w:hAnsi="Times New Roman" w:cs="Times New Roman"/>
          <w:bCs/>
          <w:i/>
          <w:color w:val="auto"/>
        </w:rPr>
      </w:pPr>
    </w:p>
    <w:p w14:paraId="2DC17A83" w14:textId="77777777" w:rsidR="002C5A15" w:rsidRPr="00B6270E" w:rsidRDefault="002C5A15" w:rsidP="002C5A15">
      <w:pPr>
        <w:spacing w:line="240" w:lineRule="auto"/>
        <w:jc w:val="left"/>
        <w:rPr>
          <w:ins w:id="16" w:author="Author" w:date="2016-05-27T12:05:00Z"/>
          <w:rFonts w:ascii="Times New Roman" w:hAnsi="Times New Roman" w:cs="Times New Roman"/>
          <w:bCs/>
          <w:i/>
          <w:color w:val="auto"/>
        </w:rPr>
      </w:pPr>
      <w:ins w:id="17" w:author="Author" w:date="2016-05-27T12:05:00Z">
        <w:r w:rsidRPr="00B6270E">
          <w:rPr>
            <w:rFonts w:ascii="Times New Roman" w:hAnsi="Times New Roman" w:cs="Times New Roman"/>
            <w:bCs/>
            <w:i/>
            <w:color w:val="auto"/>
          </w:rPr>
          <w:t>McClean, Megan</w:t>
        </w:r>
      </w:ins>
    </w:p>
    <w:p w14:paraId="7285D166" w14:textId="77777777" w:rsidR="002C5A15" w:rsidRPr="00B6270E" w:rsidRDefault="002C5A15" w:rsidP="002C5A15">
      <w:pPr>
        <w:spacing w:line="240" w:lineRule="auto"/>
        <w:jc w:val="left"/>
        <w:rPr>
          <w:ins w:id="18" w:author="Author" w:date="2016-05-27T12:05:00Z"/>
          <w:rFonts w:ascii="Times New Roman" w:hAnsi="Times New Roman" w:cs="Times New Roman"/>
          <w:bCs/>
          <w:i/>
          <w:color w:val="auto"/>
        </w:rPr>
      </w:pPr>
      <w:ins w:id="19" w:author="Author" w:date="2016-05-27T12:05:00Z">
        <w:r w:rsidRPr="00B6270E">
          <w:rPr>
            <w:rFonts w:ascii="Times New Roman" w:hAnsi="Times New Roman" w:cs="Times New Roman"/>
            <w:bCs/>
            <w:i/>
            <w:color w:val="auto"/>
          </w:rPr>
          <w:t>Biomedical Engineering</w:t>
        </w:r>
      </w:ins>
    </w:p>
    <w:p w14:paraId="12BF1FC8" w14:textId="77777777" w:rsidR="002C5A15" w:rsidRPr="00B6270E" w:rsidRDefault="002C5A15" w:rsidP="002C5A15">
      <w:pPr>
        <w:spacing w:line="240" w:lineRule="auto"/>
        <w:jc w:val="left"/>
        <w:rPr>
          <w:ins w:id="20" w:author="Author" w:date="2016-05-27T12:05:00Z"/>
          <w:rFonts w:ascii="Times New Roman" w:hAnsi="Times New Roman" w:cs="Times New Roman"/>
          <w:bCs/>
          <w:i/>
          <w:color w:val="auto"/>
        </w:rPr>
      </w:pPr>
      <w:ins w:id="21" w:author="Author" w:date="2016-05-27T12:05:00Z">
        <w:r w:rsidRPr="00B6270E">
          <w:rPr>
            <w:rFonts w:ascii="Times New Roman" w:hAnsi="Times New Roman" w:cs="Times New Roman"/>
            <w:bCs/>
            <w:i/>
            <w:color w:val="auto"/>
          </w:rPr>
          <w:t>University of Wisconsin-Madison</w:t>
        </w:r>
      </w:ins>
    </w:p>
    <w:p w14:paraId="4932FA85" w14:textId="77777777" w:rsidR="002C5A15" w:rsidRPr="00B6270E" w:rsidRDefault="002C5A15" w:rsidP="002C5A15">
      <w:pPr>
        <w:spacing w:line="240" w:lineRule="auto"/>
        <w:jc w:val="left"/>
        <w:rPr>
          <w:ins w:id="22" w:author="Author" w:date="2016-05-27T12:05:00Z"/>
          <w:rFonts w:ascii="Times New Roman" w:hAnsi="Times New Roman" w:cs="Times New Roman"/>
          <w:bCs/>
          <w:i/>
          <w:color w:val="auto"/>
        </w:rPr>
      </w:pPr>
      <w:ins w:id="23" w:author="Author" w:date="2016-05-27T12:05:00Z">
        <w:r w:rsidRPr="00B6270E">
          <w:rPr>
            <w:rFonts w:ascii="Times New Roman" w:hAnsi="Times New Roman" w:cs="Times New Roman"/>
            <w:bCs/>
            <w:i/>
            <w:color w:val="auto"/>
          </w:rPr>
          <w:t>Madison, U.S.A</w:t>
        </w:r>
      </w:ins>
    </w:p>
    <w:p w14:paraId="43C1A95E" w14:textId="77777777" w:rsidR="002C5A15" w:rsidRPr="00B6270E" w:rsidRDefault="002C5A15" w:rsidP="002C5A15">
      <w:pPr>
        <w:spacing w:line="240" w:lineRule="auto"/>
        <w:jc w:val="left"/>
        <w:rPr>
          <w:ins w:id="24" w:author="Author" w:date="2016-05-27T12:05:00Z"/>
          <w:rFonts w:ascii="Times New Roman" w:hAnsi="Times New Roman" w:cs="Times New Roman"/>
          <w:bCs/>
          <w:i/>
          <w:color w:val="auto"/>
        </w:rPr>
      </w:pPr>
      <w:ins w:id="25" w:author="Author" w:date="2016-05-27T12:05:00Z">
        <w:r w:rsidRPr="00685B08">
          <w:fldChar w:fldCharType="begin"/>
        </w:r>
        <w:r w:rsidRPr="00B6270E">
          <w:instrText xml:space="preserve"> HYPERLINK "mailto:mmcclean@wisc.edu" </w:instrText>
        </w:r>
        <w:r w:rsidRPr="00B6270E">
          <w:rPr>
            <w:rPrChange w:id="26" w:author="Author" w:date="2016-05-27T14:08:00Z">
              <w:rPr>
                <w:rStyle w:val="Hyperlink"/>
                <w:rFonts w:ascii="Times New Roman" w:hAnsi="Times New Roman" w:cs="Times New Roman"/>
                <w:bCs/>
                <w:color w:val="auto"/>
              </w:rPr>
            </w:rPrChange>
          </w:rPr>
          <w:fldChar w:fldCharType="separate"/>
        </w:r>
        <w:r w:rsidRPr="00B6270E">
          <w:rPr>
            <w:rStyle w:val="Hyperlink"/>
            <w:rFonts w:ascii="Times New Roman" w:hAnsi="Times New Roman" w:cs="Times New Roman"/>
            <w:bCs/>
            <w:color w:val="auto"/>
          </w:rPr>
          <w:t>mmcclean@wisc.edu</w:t>
        </w:r>
        <w:r w:rsidRPr="00685B08">
          <w:rPr>
            <w:rStyle w:val="Hyperlink"/>
            <w:rFonts w:ascii="Times New Roman" w:hAnsi="Times New Roman" w:cs="Times New Roman"/>
            <w:bCs/>
            <w:color w:val="auto"/>
          </w:rPr>
          <w:fldChar w:fldCharType="end"/>
        </w:r>
      </w:ins>
    </w:p>
    <w:p w14:paraId="778B47F2" w14:textId="77777777" w:rsidR="002C5A15" w:rsidRPr="00B6270E" w:rsidRDefault="002C5A15" w:rsidP="002C5A15">
      <w:pPr>
        <w:pStyle w:val="NormalWeb"/>
        <w:spacing w:before="0" w:beforeAutospacing="0" w:after="160" w:afterAutospacing="0" w:line="240" w:lineRule="auto"/>
        <w:jc w:val="left"/>
        <w:rPr>
          <w:ins w:id="27" w:author="Author" w:date="2016-05-27T12:05:00Z"/>
          <w:rFonts w:ascii="Times New Roman" w:hAnsi="Times New Roman" w:cs="Times New Roman"/>
          <w:b/>
          <w:bCs/>
          <w:color w:val="auto"/>
        </w:rPr>
      </w:pPr>
      <w:ins w:id="28" w:author="Author" w:date="2016-05-27T12:05:00Z">
        <w:del w:id="29" w:author="Author" w:date="2016-06-02T12:24:00Z">
          <w:r w:rsidRPr="00685B08" w:rsidDel="00BA4DB5">
            <w:rPr>
              <w:rFonts w:ascii="Times New Roman" w:hAnsi="Times New Roman" w:cs="Times New Roman"/>
              <w:noProof/>
              <w:color w:val="auto"/>
            </w:rPr>
            <w:drawing>
              <wp:inline distT="0" distB="0" distL="0" distR="0" wp14:anchorId="302D3BC8" wp14:editId="525B2433">
                <wp:extent cx="5943600" cy="314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3250"/>
                        </a:xfrm>
                        <a:prstGeom prst="rect">
                          <a:avLst/>
                        </a:prstGeom>
                      </pic:spPr>
                    </pic:pic>
                  </a:graphicData>
                </a:graphic>
              </wp:inline>
            </w:drawing>
          </w:r>
        </w:del>
      </w:ins>
      <w:ins w:id="30" w:author="Author" w:date="2016-06-02T12:24:00Z">
        <w:r w:rsidR="00BA4DB5">
          <w:rPr>
            <w:noProof/>
          </w:rPr>
          <w:lastRenderedPageBreak/>
          <w:drawing>
            <wp:inline distT="0" distB="0" distL="0" distR="0" wp14:anchorId="4A85B30C" wp14:editId="0632A662">
              <wp:extent cx="5724525" cy="305830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257" t="16946" r="42948" b="34100"/>
                      <a:stretch/>
                    </pic:blipFill>
                    <pic:spPr bwMode="auto">
                      <a:xfrm>
                        <a:off x="0" y="0"/>
                        <a:ext cx="5730919" cy="3061724"/>
                      </a:xfrm>
                      <a:prstGeom prst="rect">
                        <a:avLst/>
                      </a:prstGeom>
                      <a:ln>
                        <a:noFill/>
                      </a:ln>
                      <a:extLst>
                        <a:ext uri="{53640926-AAD7-44D8-BBD7-CCE9431645EC}">
                          <a14:shadowObscured xmlns:a14="http://schemas.microsoft.com/office/drawing/2010/main"/>
                        </a:ext>
                      </a:extLst>
                    </pic:spPr>
                  </pic:pic>
                </a:graphicData>
              </a:graphic>
            </wp:inline>
          </w:drawing>
        </w:r>
      </w:ins>
    </w:p>
    <w:p w14:paraId="35541616" w14:textId="77777777" w:rsidR="00BA4DB5" w:rsidRDefault="00BA4DB5" w:rsidP="002C5A15">
      <w:pPr>
        <w:spacing w:after="0" w:line="240" w:lineRule="auto"/>
        <w:rPr>
          <w:ins w:id="31" w:author="Author" w:date="2016-06-02T12:25:00Z"/>
          <w:rFonts w:ascii="Times New Roman" w:hAnsi="Times New Roman" w:cs="Times New Roman"/>
          <w:color w:val="auto"/>
        </w:rPr>
      </w:pPr>
      <w:ins w:id="32" w:author="Author" w:date="2016-06-02T12:21:00Z">
        <w:r w:rsidRPr="00D270DF">
          <w:rPr>
            <w:rFonts w:ascii="Times New Roman" w:hAnsi="Times New Roman" w:cs="Times New Roman"/>
            <w:b/>
            <w:color w:val="auto"/>
            <w:rPrChange w:id="33" w:author="Author" w:date="2016-06-02T12:21:00Z">
              <w:rPr>
                <w:rFonts w:ascii="Times New Roman" w:hAnsi="Times New Roman" w:cs="Times New Roman"/>
                <w:color w:val="auto"/>
              </w:rPr>
            </w:rPrChange>
          </w:rPr>
          <w:t>Figure 1</w:t>
        </w:r>
        <w:r>
          <w:rPr>
            <w:rFonts w:ascii="Times New Roman" w:hAnsi="Times New Roman" w:cs="Times New Roman"/>
            <w:b/>
            <w:color w:val="auto"/>
          </w:rPr>
          <w:t>:</w:t>
        </w:r>
        <w:r>
          <w:rPr>
            <w:rFonts w:ascii="Times New Roman" w:hAnsi="Times New Roman" w:cs="Times New Roman"/>
            <w:color w:val="auto"/>
          </w:rPr>
          <w:t xml:space="preserve"> Simplified representation of culturing apparatus. </w:t>
        </w:r>
      </w:ins>
    </w:p>
    <w:p w14:paraId="75E0178A" w14:textId="77777777" w:rsidR="00BA4DB5" w:rsidRPr="00D270DF" w:rsidRDefault="00BA4DB5" w:rsidP="002C5A15">
      <w:pPr>
        <w:spacing w:after="0" w:line="240" w:lineRule="auto"/>
        <w:rPr>
          <w:ins w:id="34" w:author="Author" w:date="2016-06-02T12:21:00Z"/>
          <w:rFonts w:ascii="Times New Roman" w:hAnsi="Times New Roman" w:cs="Times New Roman"/>
          <w:color w:val="auto"/>
          <w:rPrChange w:id="35" w:author="Author" w:date="2016-06-02T12:21:00Z">
            <w:rPr>
              <w:ins w:id="36" w:author="Author" w:date="2016-06-02T12:21:00Z"/>
              <w:rFonts w:ascii="Times New Roman" w:hAnsi="Times New Roman" w:cs="Times New Roman"/>
              <w:b/>
              <w:color w:val="auto"/>
            </w:rPr>
          </w:rPrChange>
        </w:rPr>
      </w:pPr>
    </w:p>
    <w:p w14:paraId="30F40943" w14:textId="77777777" w:rsidR="002C5A15" w:rsidRPr="00B6270E" w:rsidRDefault="002C5A15" w:rsidP="002C5A15">
      <w:pPr>
        <w:spacing w:after="0" w:line="240" w:lineRule="auto"/>
        <w:rPr>
          <w:ins w:id="37" w:author="Author" w:date="2016-05-27T12:05:00Z"/>
          <w:rFonts w:ascii="Times New Roman" w:hAnsi="Times New Roman" w:cs="Times New Roman"/>
          <w:b/>
          <w:color w:val="auto"/>
        </w:rPr>
      </w:pPr>
      <w:ins w:id="38" w:author="Author" w:date="2016-05-27T12:05:00Z">
        <w:r w:rsidRPr="00B6270E">
          <w:rPr>
            <w:rFonts w:ascii="Times New Roman" w:hAnsi="Times New Roman" w:cs="Times New Roman"/>
            <w:b/>
            <w:color w:val="auto"/>
          </w:rPr>
          <w:t>Introduction:</w:t>
        </w:r>
      </w:ins>
    </w:p>
    <w:p w14:paraId="1D141A32" w14:textId="77777777" w:rsidR="002C5A15" w:rsidRPr="00B6270E" w:rsidRDefault="002C5A15" w:rsidP="002C5A15">
      <w:pPr>
        <w:pStyle w:val="NormalWeb"/>
        <w:spacing w:before="0" w:beforeAutospacing="0" w:after="0" w:afterAutospacing="0"/>
        <w:rPr>
          <w:ins w:id="39" w:author="Author" w:date="2016-05-27T12:05:00Z"/>
          <w:sz w:val="22"/>
          <w:szCs w:val="22"/>
          <w:lang w:val="en"/>
        </w:rPr>
      </w:pPr>
      <w:ins w:id="40" w:author="Author" w:date="2016-05-27T12:05:00Z">
        <w:r w:rsidRPr="00B6270E">
          <w:rPr>
            <w:bCs/>
            <w:sz w:val="22"/>
            <w:szCs w:val="22"/>
          </w:rPr>
          <w:t xml:space="preserve">The ability to dial-in and manipulate the concentration of a desired protein within cells would be transformative for applications in synthetic biology, biomedicine, and biotechnology.  Optogenetic proteins—light sensitive proteins that change activity in their photoexcited state—make it possible to modulate </w:t>
        </w:r>
        <w:r w:rsidRPr="00B6270E">
          <w:rPr>
            <w:sz w:val="22"/>
            <w:szCs w:val="22"/>
            <w:lang w:val="en"/>
          </w:rPr>
          <w:t xml:space="preserve">cellular activity with light.  Using the optogenetic proteins CRY2PHR and CIB1, the VP16 transcriptional activation domain, and engineered zinc finger (ZF) DNA-binding proteins we have developed a genetic toolkit, which in combination with a custom cell-culturing and control apparatus, allows us to program protein concentration within </w:t>
        </w:r>
        <w:r w:rsidRPr="00B6270E">
          <w:rPr>
            <w:i/>
            <w:sz w:val="22"/>
            <w:szCs w:val="22"/>
            <w:lang w:val="en"/>
          </w:rPr>
          <w:t>Saccharomyces cerevisiae</w:t>
        </w:r>
        <w:r w:rsidRPr="00B6270E">
          <w:rPr>
            <w:sz w:val="22"/>
            <w:szCs w:val="22"/>
            <w:lang w:val="en"/>
          </w:rPr>
          <w:t xml:space="preserve"> (baker’s yeast). This manual describes how to build and use the cell-culturing and control apparatus. We have published an article in Journal of Visualized Experiments explaining this protocol. This manual goes into more detail than was appropriate for that journal, and it can be updated as we find ways to improve the protocol.</w:t>
        </w:r>
      </w:ins>
    </w:p>
    <w:p w14:paraId="273DB540" w14:textId="77777777" w:rsidR="009D7115" w:rsidRPr="00B6270E" w:rsidDel="002C5A15" w:rsidRDefault="009D7115" w:rsidP="00ED44A3">
      <w:pPr>
        <w:spacing w:after="0" w:line="240" w:lineRule="auto"/>
        <w:jc w:val="left"/>
        <w:rPr>
          <w:del w:id="41" w:author="Author" w:date="2016-05-27T12:05:00Z"/>
          <w:rFonts w:asciiTheme="minorHAnsi" w:hAnsiTheme="minorHAnsi" w:cs="Times New Roman"/>
          <w:b/>
          <w:color w:val="auto"/>
        </w:rPr>
      </w:pPr>
      <w:del w:id="42" w:author="Author" w:date="2016-05-27T12:05:00Z">
        <w:r w:rsidRPr="00B6270E" w:rsidDel="002C5A15">
          <w:rPr>
            <w:rFonts w:asciiTheme="minorHAnsi" w:hAnsiTheme="minorHAnsi" w:cs="Times New Roman"/>
            <w:b/>
            <w:color w:val="auto"/>
          </w:rPr>
          <w:delText xml:space="preserve">Title: </w:delText>
        </w:r>
        <w:r w:rsidR="00AC0692" w:rsidRPr="00B6270E" w:rsidDel="002C5A15">
          <w:rPr>
            <w:rFonts w:asciiTheme="minorHAnsi" w:hAnsiTheme="minorHAnsi" w:cs="Times New Roman"/>
            <w:b/>
            <w:color w:val="auto"/>
          </w:rPr>
          <w:delText xml:space="preserve">Design </w:delText>
        </w:r>
        <w:r w:rsidR="0069410C" w:rsidRPr="00B6270E" w:rsidDel="002C5A15">
          <w:rPr>
            <w:rFonts w:asciiTheme="minorHAnsi" w:hAnsiTheme="minorHAnsi" w:cs="Times New Roman"/>
            <w:b/>
            <w:color w:val="auto"/>
          </w:rPr>
          <w:delText>and Implementation of an Automated Illumination, Culturing, and Sampling System for Use with Microbial Optogenetic Induction Systems</w:delText>
        </w:r>
      </w:del>
      <w:ins w:id="43" w:author="Author" w:date="2016-05-23T09:16:00Z">
        <w:del w:id="44" w:author="Author" w:date="2016-05-27T12:05:00Z">
          <w:r w:rsidR="00422C9C" w:rsidRPr="00B6270E" w:rsidDel="002C5A15">
            <w:rPr>
              <w:rFonts w:asciiTheme="minorHAnsi" w:hAnsiTheme="minorHAnsi" w:cs="Times New Roman"/>
              <w:b/>
              <w:color w:val="auto"/>
            </w:rPr>
            <w:delText>Applications</w:delText>
          </w:r>
        </w:del>
      </w:ins>
    </w:p>
    <w:p w14:paraId="055F1DDD" w14:textId="77777777" w:rsidR="00ED44A3" w:rsidRPr="00B6270E" w:rsidDel="002C5A15" w:rsidRDefault="00ED44A3" w:rsidP="00ED44A3">
      <w:pPr>
        <w:spacing w:after="0" w:line="240" w:lineRule="auto"/>
        <w:jc w:val="left"/>
        <w:rPr>
          <w:del w:id="45" w:author="Author" w:date="2016-05-27T12:05:00Z"/>
          <w:rFonts w:asciiTheme="minorHAnsi" w:hAnsiTheme="minorHAnsi" w:cs="Times New Roman"/>
          <w:b/>
          <w:bCs/>
          <w:color w:val="auto"/>
        </w:rPr>
      </w:pPr>
    </w:p>
    <w:p w14:paraId="2D0950F2" w14:textId="77777777" w:rsidR="009D7115" w:rsidRPr="00B6270E" w:rsidDel="002C5A15" w:rsidRDefault="009D7115" w:rsidP="00ED44A3">
      <w:pPr>
        <w:spacing w:after="0" w:line="240" w:lineRule="auto"/>
        <w:jc w:val="left"/>
        <w:rPr>
          <w:del w:id="46" w:author="Author" w:date="2016-05-27T12:05:00Z"/>
          <w:rFonts w:asciiTheme="minorHAnsi" w:hAnsiTheme="minorHAnsi" w:cs="Times New Roman"/>
          <w:bCs/>
          <w:i/>
          <w:color w:val="auto"/>
        </w:rPr>
      </w:pPr>
      <w:del w:id="47" w:author="Author" w:date="2016-05-27T12:05:00Z">
        <w:r w:rsidRPr="00B6270E" w:rsidDel="002C5A15">
          <w:rPr>
            <w:rFonts w:asciiTheme="minorHAnsi" w:hAnsiTheme="minorHAnsi" w:cs="Times New Roman"/>
            <w:b/>
            <w:bCs/>
            <w:color w:val="auto"/>
          </w:rPr>
          <w:delText>AUTHORS:</w:delText>
        </w:r>
      </w:del>
    </w:p>
    <w:p w14:paraId="59732D74" w14:textId="77777777" w:rsidR="009D7115" w:rsidRPr="00B6270E" w:rsidDel="002C5A15" w:rsidRDefault="009D7115" w:rsidP="00ED44A3">
      <w:pPr>
        <w:spacing w:after="0" w:line="240" w:lineRule="auto"/>
        <w:jc w:val="left"/>
        <w:rPr>
          <w:del w:id="48" w:author="Author" w:date="2016-05-27T12:05:00Z"/>
          <w:rFonts w:asciiTheme="minorHAnsi" w:hAnsiTheme="minorHAnsi" w:cs="Times New Roman"/>
          <w:bCs/>
          <w:i/>
          <w:color w:val="auto"/>
        </w:rPr>
      </w:pPr>
      <w:del w:id="49" w:author="Author" w:date="2016-05-27T12:05:00Z">
        <w:r w:rsidRPr="00B6270E" w:rsidDel="002C5A15">
          <w:rPr>
            <w:rFonts w:asciiTheme="minorHAnsi" w:hAnsiTheme="minorHAnsi" w:cs="Times New Roman"/>
            <w:bCs/>
            <w:i/>
            <w:color w:val="auto"/>
          </w:rPr>
          <w:delText>Stewart, Cameron J.</w:delText>
        </w:r>
      </w:del>
    </w:p>
    <w:p w14:paraId="32A3974E" w14:textId="77777777" w:rsidR="009D7115" w:rsidRPr="00B6270E" w:rsidDel="002C5A15" w:rsidRDefault="00416106" w:rsidP="00ED44A3">
      <w:pPr>
        <w:spacing w:after="0" w:line="240" w:lineRule="auto"/>
        <w:jc w:val="left"/>
        <w:rPr>
          <w:del w:id="50" w:author="Author" w:date="2016-05-27T12:05:00Z"/>
          <w:rFonts w:asciiTheme="minorHAnsi" w:hAnsiTheme="minorHAnsi" w:cs="Times New Roman"/>
          <w:bCs/>
          <w:i/>
          <w:color w:val="auto"/>
        </w:rPr>
      </w:pPr>
      <w:del w:id="51" w:author="Author" w:date="2016-05-27T12:05:00Z">
        <w:r w:rsidRPr="00B6270E" w:rsidDel="002C5A15">
          <w:rPr>
            <w:rFonts w:asciiTheme="minorHAnsi" w:hAnsiTheme="minorHAnsi" w:cs="Times New Roman"/>
            <w:bCs/>
            <w:i/>
            <w:color w:val="auto"/>
          </w:rPr>
          <w:delText xml:space="preserve">Department of </w:delText>
        </w:r>
        <w:r w:rsidR="009D7115" w:rsidRPr="00B6270E" w:rsidDel="002C5A15">
          <w:rPr>
            <w:rFonts w:asciiTheme="minorHAnsi" w:hAnsiTheme="minorHAnsi" w:cs="Times New Roman"/>
            <w:bCs/>
            <w:i/>
            <w:color w:val="auto"/>
          </w:rPr>
          <w:delText>Biomedical Engineering</w:delText>
        </w:r>
      </w:del>
    </w:p>
    <w:p w14:paraId="48F04ED9" w14:textId="77777777" w:rsidR="009D7115" w:rsidRPr="00B6270E" w:rsidDel="002C5A15" w:rsidRDefault="009D7115" w:rsidP="00ED44A3">
      <w:pPr>
        <w:spacing w:after="0" w:line="240" w:lineRule="auto"/>
        <w:jc w:val="left"/>
        <w:rPr>
          <w:del w:id="52" w:author="Author" w:date="2016-05-27T12:05:00Z"/>
          <w:rFonts w:asciiTheme="minorHAnsi" w:hAnsiTheme="minorHAnsi" w:cs="Times New Roman"/>
          <w:bCs/>
          <w:i/>
          <w:color w:val="auto"/>
        </w:rPr>
      </w:pPr>
      <w:del w:id="53" w:author="Author" w:date="2016-05-27T12:05:00Z">
        <w:r w:rsidRPr="00B6270E" w:rsidDel="002C5A15">
          <w:rPr>
            <w:rFonts w:asciiTheme="minorHAnsi" w:hAnsiTheme="minorHAnsi" w:cs="Times New Roman"/>
            <w:bCs/>
            <w:i/>
            <w:color w:val="auto"/>
          </w:rPr>
          <w:delText>University of Wisconsin-Madison</w:delText>
        </w:r>
      </w:del>
    </w:p>
    <w:p w14:paraId="460DA78F" w14:textId="77777777" w:rsidR="009D7115" w:rsidRPr="00B6270E" w:rsidDel="002C5A15" w:rsidRDefault="009D7115" w:rsidP="00ED44A3">
      <w:pPr>
        <w:spacing w:after="0" w:line="240" w:lineRule="auto"/>
        <w:jc w:val="left"/>
        <w:rPr>
          <w:del w:id="54" w:author="Author" w:date="2016-05-27T12:05:00Z"/>
          <w:rFonts w:asciiTheme="minorHAnsi" w:hAnsiTheme="minorHAnsi" w:cs="Times New Roman"/>
          <w:bCs/>
          <w:i/>
          <w:color w:val="auto"/>
        </w:rPr>
      </w:pPr>
      <w:del w:id="55" w:author="Author" w:date="2016-05-27T12:05:00Z">
        <w:r w:rsidRPr="00B6270E" w:rsidDel="002C5A15">
          <w:rPr>
            <w:rFonts w:asciiTheme="minorHAnsi" w:hAnsiTheme="minorHAnsi" w:cs="Times New Roman"/>
            <w:bCs/>
            <w:i/>
            <w:color w:val="auto"/>
          </w:rPr>
          <w:delText xml:space="preserve">Madison, </w:delText>
        </w:r>
        <w:r w:rsidR="00EE047A" w:rsidRPr="00B6270E" w:rsidDel="002C5A15">
          <w:rPr>
            <w:rFonts w:asciiTheme="minorHAnsi" w:hAnsiTheme="minorHAnsi" w:cs="Times New Roman"/>
            <w:bCs/>
            <w:i/>
            <w:color w:val="auto"/>
          </w:rPr>
          <w:delText xml:space="preserve">WI, </w:delText>
        </w:r>
        <w:r w:rsidRPr="00B6270E" w:rsidDel="002C5A15">
          <w:rPr>
            <w:rFonts w:asciiTheme="minorHAnsi" w:hAnsiTheme="minorHAnsi" w:cs="Times New Roman"/>
            <w:bCs/>
            <w:i/>
            <w:color w:val="auto"/>
          </w:rPr>
          <w:delText>U.S.A</w:delText>
        </w:r>
      </w:del>
    </w:p>
    <w:p w14:paraId="14E1F2CB" w14:textId="77777777" w:rsidR="009D7115" w:rsidRPr="00B6270E" w:rsidDel="002C5A15" w:rsidRDefault="00E04042" w:rsidP="00ED44A3">
      <w:pPr>
        <w:spacing w:after="0" w:line="240" w:lineRule="auto"/>
        <w:jc w:val="left"/>
        <w:rPr>
          <w:del w:id="56" w:author="Author" w:date="2016-05-27T12:05:00Z"/>
          <w:rFonts w:asciiTheme="minorHAnsi" w:hAnsiTheme="minorHAnsi" w:cs="Times New Roman"/>
          <w:bCs/>
          <w:i/>
          <w:color w:val="auto"/>
        </w:rPr>
      </w:pPr>
      <w:del w:id="57" w:author="Author" w:date="2016-05-27T12:05:00Z">
        <w:r w:rsidRPr="00685B08" w:rsidDel="002C5A15">
          <w:fldChar w:fldCharType="begin"/>
        </w:r>
        <w:r w:rsidRPr="00B6270E" w:rsidDel="002C5A15">
          <w:delInstrText xml:space="preserve"> HYPERLINK "mailto:cstewart7@wisc.edu" </w:delInstrText>
        </w:r>
        <w:r w:rsidRPr="00B6270E" w:rsidDel="002C5A15">
          <w:rPr>
            <w:rPrChange w:id="58" w:author="Author" w:date="2016-05-27T14:08:00Z">
              <w:rPr>
                <w:rStyle w:val="Hyperlink"/>
                <w:rFonts w:asciiTheme="minorHAnsi" w:hAnsiTheme="minorHAnsi" w:cs="Times New Roman"/>
                <w:bCs/>
                <w:color w:val="auto"/>
                <w:u w:val="none"/>
              </w:rPr>
            </w:rPrChange>
          </w:rPr>
          <w:fldChar w:fldCharType="separate"/>
        </w:r>
        <w:r w:rsidR="009D7115" w:rsidRPr="00B6270E" w:rsidDel="002C5A15">
          <w:rPr>
            <w:rStyle w:val="Hyperlink"/>
            <w:rFonts w:asciiTheme="minorHAnsi" w:hAnsiTheme="minorHAnsi" w:cs="Times New Roman"/>
            <w:bCs/>
            <w:color w:val="auto"/>
            <w:u w:val="none"/>
          </w:rPr>
          <w:delText>cstewart7@wisc.edu</w:delText>
        </w:r>
        <w:r w:rsidRPr="00685B08" w:rsidDel="002C5A15">
          <w:rPr>
            <w:rStyle w:val="Hyperlink"/>
            <w:rFonts w:asciiTheme="minorHAnsi" w:hAnsiTheme="minorHAnsi" w:cs="Times New Roman"/>
            <w:bCs/>
            <w:color w:val="auto"/>
            <w:u w:val="none"/>
          </w:rPr>
          <w:fldChar w:fldCharType="end"/>
        </w:r>
      </w:del>
    </w:p>
    <w:p w14:paraId="3B2C010E" w14:textId="77777777" w:rsidR="00D35976" w:rsidRPr="00B6270E" w:rsidDel="002C5A15" w:rsidRDefault="00D35976" w:rsidP="00ED44A3">
      <w:pPr>
        <w:spacing w:after="0" w:line="240" w:lineRule="auto"/>
        <w:jc w:val="left"/>
        <w:rPr>
          <w:del w:id="59" w:author="Author" w:date="2016-05-27T12:05:00Z"/>
          <w:rFonts w:asciiTheme="minorHAnsi" w:hAnsiTheme="minorHAnsi" w:cs="Times New Roman"/>
          <w:bCs/>
          <w:i/>
          <w:color w:val="auto"/>
        </w:rPr>
      </w:pPr>
    </w:p>
    <w:p w14:paraId="22314F7A" w14:textId="77777777" w:rsidR="009D7115" w:rsidRPr="00B6270E" w:rsidDel="002C5A15" w:rsidRDefault="009D7115" w:rsidP="00ED44A3">
      <w:pPr>
        <w:spacing w:after="0" w:line="240" w:lineRule="auto"/>
        <w:jc w:val="left"/>
        <w:rPr>
          <w:del w:id="60" w:author="Author" w:date="2016-05-27T12:05:00Z"/>
          <w:rFonts w:asciiTheme="minorHAnsi" w:hAnsiTheme="minorHAnsi" w:cs="Times New Roman"/>
          <w:bCs/>
          <w:i/>
          <w:color w:val="auto"/>
        </w:rPr>
      </w:pPr>
      <w:del w:id="61" w:author="Author" w:date="2016-05-27T12:05:00Z">
        <w:r w:rsidRPr="00B6270E" w:rsidDel="002C5A15">
          <w:rPr>
            <w:rFonts w:asciiTheme="minorHAnsi" w:hAnsiTheme="minorHAnsi" w:cs="Times New Roman"/>
            <w:bCs/>
            <w:i/>
            <w:color w:val="auto"/>
          </w:rPr>
          <w:delText>McClean, Megan</w:delText>
        </w:r>
        <w:r w:rsidR="002D0F02" w:rsidRPr="00B6270E" w:rsidDel="002C5A15">
          <w:rPr>
            <w:rFonts w:asciiTheme="minorHAnsi" w:hAnsiTheme="minorHAnsi" w:cs="Times New Roman"/>
            <w:bCs/>
            <w:i/>
            <w:color w:val="auto"/>
          </w:rPr>
          <w:delText xml:space="preserve"> N.</w:delText>
        </w:r>
      </w:del>
    </w:p>
    <w:p w14:paraId="58C2C98B" w14:textId="77777777" w:rsidR="009D7115" w:rsidRPr="00B6270E" w:rsidDel="002C5A15" w:rsidRDefault="00EF4933" w:rsidP="00ED44A3">
      <w:pPr>
        <w:spacing w:after="0" w:line="240" w:lineRule="auto"/>
        <w:jc w:val="left"/>
        <w:rPr>
          <w:del w:id="62" w:author="Author" w:date="2016-05-27T12:05:00Z"/>
          <w:rFonts w:asciiTheme="minorHAnsi" w:hAnsiTheme="minorHAnsi" w:cs="Times New Roman"/>
          <w:bCs/>
          <w:i/>
          <w:color w:val="auto"/>
        </w:rPr>
      </w:pPr>
      <w:del w:id="63" w:author="Author" w:date="2016-05-27T12:05:00Z">
        <w:r w:rsidRPr="00B6270E" w:rsidDel="002C5A15">
          <w:rPr>
            <w:rFonts w:asciiTheme="minorHAnsi" w:hAnsiTheme="minorHAnsi" w:cs="Times New Roman"/>
            <w:bCs/>
            <w:i/>
            <w:color w:val="auto"/>
          </w:rPr>
          <w:delText xml:space="preserve">Department of </w:delText>
        </w:r>
        <w:r w:rsidR="009D7115" w:rsidRPr="00B6270E" w:rsidDel="002C5A15">
          <w:rPr>
            <w:rFonts w:asciiTheme="minorHAnsi" w:hAnsiTheme="minorHAnsi" w:cs="Times New Roman"/>
            <w:bCs/>
            <w:i/>
            <w:color w:val="auto"/>
          </w:rPr>
          <w:delText>Biomedical Engineering</w:delText>
        </w:r>
      </w:del>
    </w:p>
    <w:p w14:paraId="43BACB9D" w14:textId="77777777" w:rsidR="009D7115" w:rsidRPr="00B6270E" w:rsidDel="002C5A15" w:rsidRDefault="009D7115" w:rsidP="00ED44A3">
      <w:pPr>
        <w:spacing w:after="0" w:line="240" w:lineRule="auto"/>
        <w:jc w:val="left"/>
        <w:rPr>
          <w:del w:id="64" w:author="Author" w:date="2016-05-27T12:05:00Z"/>
          <w:rFonts w:asciiTheme="minorHAnsi" w:hAnsiTheme="minorHAnsi" w:cs="Times New Roman"/>
          <w:bCs/>
          <w:i/>
          <w:color w:val="auto"/>
        </w:rPr>
      </w:pPr>
      <w:del w:id="65" w:author="Author" w:date="2016-05-27T12:05:00Z">
        <w:r w:rsidRPr="00B6270E" w:rsidDel="002C5A15">
          <w:rPr>
            <w:rFonts w:asciiTheme="minorHAnsi" w:hAnsiTheme="minorHAnsi" w:cs="Times New Roman"/>
            <w:bCs/>
            <w:i/>
            <w:color w:val="auto"/>
          </w:rPr>
          <w:delText>University of Wisconsin-Madison</w:delText>
        </w:r>
      </w:del>
    </w:p>
    <w:p w14:paraId="70221203" w14:textId="77777777" w:rsidR="009D7115" w:rsidRPr="00B6270E" w:rsidDel="002C5A15" w:rsidRDefault="009D7115" w:rsidP="00ED44A3">
      <w:pPr>
        <w:spacing w:after="0" w:line="240" w:lineRule="auto"/>
        <w:jc w:val="left"/>
        <w:rPr>
          <w:del w:id="66" w:author="Author" w:date="2016-05-27T12:05:00Z"/>
          <w:rFonts w:asciiTheme="minorHAnsi" w:hAnsiTheme="minorHAnsi" w:cs="Times New Roman"/>
          <w:bCs/>
          <w:i/>
          <w:color w:val="auto"/>
        </w:rPr>
      </w:pPr>
      <w:del w:id="67" w:author="Author" w:date="2016-05-27T12:05:00Z">
        <w:r w:rsidRPr="00B6270E" w:rsidDel="002C5A15">
          <w:rPr>
            <w:rFonts w:asciiTheme="minorHAnsi" w:hAnsiTheme="minorHAnsi" w:cs="Times New Roman"/>
            <w:bCs/>
            <w:i/>
            <w:color w:val="auto"/>
          </w:rPr>
          <w:delText>Madison,</w:delText>
        </w:r>
        <w:r w:rsidR="00EE047A" w:rsidRPr="00B6270E" w:rsidDel="002C5A15">
          <w:rPr>
            <w:rFonts w:asciiTheme="minorHAnsi" w:hAnsiTheme="minorHAnsi" w:cs="Times New Roman"/>
            <w:bCs/>
            <w:i/>
            <w:color w:val="auto"/>
          </w:rPr>
          <w:delText xml:space="preserve"> WI, </w:delText>
        </w:r>
        <w:r w:rsidRPr="00B6270E" w:rsidDel="002C5A15">
          <w:rPr>
            <w:rFonts w:asciiTheme="minorHAnsi" w:hAnsiTheme="minorHAnsi" w:cs="Times New Roman"/>
            <w:bCs/>
            <w:i/>
            <w:color w:val="auto"/>
          </w:rPr>
          <w:delText>U.S.A</w:delText>
        </w:r>
      </w:del>
    </w:p>
    <w:p w14:paraId="6619DDF8" w14:textId="77777777" w:rsidR="009D7115" w:rsidRPr="00B6270E" w:rsidDel="002C5A15" w:rsidRDefault="00E04042" w:rsidP="00ED44A3">
      <w:pPr>
        <w:spacing w:after="0" w:line="240" w:lineRule="auto"/>
        <w:jc w:val="left"/>
        <w:rPr>
          <w:del w:id="68" w:author="Author" w:date="2016-05-27T12:05:00Z"/>
          <w:rFonts w:asciiTheme="minorHAnsi" w:hAnsiTheme="minorHAnsi" w:cs="Times New Roman"/>
          <w:bCs/>
          <w:i/>
          <w:color w:val="auto"/>
        </w:rPr>
      </w:pPr>
      <w:del w:id="69" w:author="Author" w:date="2016-05-27T12:05:00Z">
        <w:r w:rsidRPr="00685B08" w:rsidDel="002C5A15">
          <w:lastRenderedPageBreak/>
          <w:fldChar w:fldCharType="begin"/>
        </w:r>
        <w:r w:rsidRPr="00B6270E" w:rsidDel="002C5A15">
          <w:delInstrText xml:space="preserve"> HYPERLINK "mailto:mmcclean@wisc.edu" </w:delInstrText>
        </w:r>
        <w:r w:rsidRPr="00B6270E" w:rsidDel="002C5A15">
          <w:rPr>
            <w:rPrChange w:id="70" w:author="Author" w:date="2016-05-27T14:08:00Z">
              <w:rPr>
                <w:rStyle w:val="Hyperlink"/>
                <w:rFonts w:asciiTheme="minorHAnsi" w:hAnsiTheme="minorHAnsi" w:cs="Times New Roman"/>
                <w:bCs/>
                <w:color w:val="auto"/>
                <w:u w:val="none"/>
              </w:rPr>
            </w:rPrChange>
          </w:rPr>
          <w:fldChar w:fldCharType="separate"/>
        </w:r>
        <w:r w:rsidR="009D7115" w:rsidRPr="00B6270E" w:rsidDel="002C5A15">
          <w:rPr>
            <w:rStyle w:val="Hyperlink"/>
            <w:rFonts w:asciiTheme="minorHAnsi" w:hAnsiTheme="minorHAnsi" w:cs="Times New Roman"/>
            <w:bCs/>
            <w:color w:val="auto"/>
            <w:u w:val="none"/>
          </w:rPr>
          <w:delText>mmcclean@wisc.edu</w:delText>
        </w:r>
        <w:r w:rsidRPr="00685B08" w:rsidDel="002C5A15">
          <w:rPr>
            <w:rStyle w:val="Hyperlink"/>
            <w:rFonts w:asciiTheme="minorHAnsi" w:hAnsiTheme="minorHAnsi" w:cs="Times New Roman"/>
            <w:bCs/>
            <w:color w:val="auto"/>
            <w:u w:val="none"/>
          </w:rPr>
          <w:fldChar w:fldCharType="end"/>
        </w:r>
      </w:del>
    </w:p>
    <w:p w14:paraId="09656E0E" w14:textId="77777777" w:rsidR="009D7115" w:rsidRPr="00B6270E" w:rsidDel="002C5A15" w:rsidRDefault="009D7115" w:rsidP="00ED44A3">
      <w:pPr>
        <w:pStyle w:val="NormalWeb"/>
        <w:spacing w:before="0" w:beforeAutospacing="0" w:after="0" w:afterAutospacing="0" w:line="240" w:lineRule="auto"/>
        <w:jc w:val="left"/>
        <w:rPr>
          <w:del w:id="71" w:author="Author" w:date="2016-05-27T12:05:00Z"/>
          <w:rFonts w:asciiTheme="minorHAnsi" w:hAnsiTheme="minorHAnsi" w:cs="Times New Roman"/>
          <w:b/>
          <w:bCs/>
          <w:color w:val="auto"/>
        </w:rPr>
      </w:pPr>
    </w:p>
    <w:p w14:paraId="133BC556" w14:textId="77777777" w:rsidR="009D7115" w:rsidRPr="00B6270E" w:rsidDel="002C5A15" w:rsidRDefault="009D7115" w:rsidP="00ED44A3">
      <w:pPr>
        <w:pStyle w:val="NormalWeb"/>
        <w:spacing w:before="0" w:beforeAutospacing="0" w:after="0" w:afterAutospacing="0" w:line="240" w:lineRule="auto"/>
        <w:jc w:val="left"/>
        <w:rPr>
          <w:del w:id="72" w:author="Author" w:date="2016-05-27T12:05:00Z"/>
          <w:rFonts w:asciiTheme="minorHAnsi" w:hAnsiTheme="minorHAnsi" w:cs="Times New Roman"/>
          <w:color w:val="auto"/>
        </w:rPr>
      </w:pPr>
      <w:del w:id="73" w:author="Author" w:date="2016-05-27T12:05:00Z">
        <w:r w:rsidRPr="00B6270E" w:rsidDel="002C5A15">
          <w:rPr>
            <w:rFonts w:asciiTheme="minorHAnsi" w:hAnsiTheme="minorHAnsi" w:cs="Times New Roman"/>
            <w:b/>
            <w:bCs/>
            <w:color w:val="auto"/>
          </w:rPr>
          <w:delText>CORRESPONDING AUTHOR:</w:delText>
        </w:r>
        <w:r w:rsidRPr="00B6270E" w:rsidDel="002C5A15">
          <w:rPr>
            <w:rFonts w:asciiTheme="minorHAnsi" w:hAnsiTheme="minorHAnsi" w:cs="Times New Roman"/>
            <w:color w:val="auto"/>
          </w:rPr>
          <w:delText xml:space="preserve"> </w:delText>
        </w:r>
      </w:del>
    </w:p>
    <w:p w14:paraId="770E3B32" w14:textId="77777777" w:rsidR="006F392B" w:rsidRPr="00B6270E" w:rsidDel="002C5A15" w:rsidRDefault="00CF4544" w:rsidP="00ED44A3">
      <w:pPr>
        <w:pStyle w:val="NormalWeb"/>
        <w:spacing w:before="0" w:beforeAutospacing="0" w:after="0" w:afterAutospacing="0" w:line="240" w:lineRule="auto"/>
        <w:jc w:val="left"/>
        <w:rPr>
          <w:del w:id="74" w:author="Author" w:date="2016-05-27T12:05:00Z"/>
          <w:rFonts w:asciiTheme="minorHAnsi" w:hAnsiTheme="minorHAnsi" w:cs="Times New Roman"/>
          <w:b/>
          <w:bCs/>
          <w:color w:val="auto"/>
        </w:rPr>
      </w:pPr>
      <w:del w:id="75" w:author="Author" w:date="2016-05-27T12:05:00Z">
        <w:r w:rsidRPr="00B6270E" w:rsidDel="002C5A15">
          <w:rPr>
            <w:rFonts w:asciiTheme="minorHAnsi" w:hAnsiTheme="minorHAnsi" w:cs="Times New Roman"/>
            <w:bCs/>
            <w:color w:val="auto"/>
          </w:rPr>
          <w:delText xml:space="preserve">Megan N McClean </w:delText>
        </w:r>
        <w:r w:rsidR="0080530A" w:rsidRPr="00B6270E" w:rsidDel="002C5A15">
          <w:rPr>
            <w:rFonts w:asciiTheme="minorHAnsi" w:hAnsiTheme="minorHAnsi" w:cs="Times New Roman"/>
            <w:bCs/>
            <w:color w:val="auto"/>
          </w:rPr>
          <w:delText>mmcclean@wisc.edu</w:delText>
        </w:r>
      </w:del>
    </w:p>
    <w:p w14:paraId="7801EDE3" w14:textId="77777777" w:rsidR="00ED44A3" w:rsidRPr="00B6270E" w:rsidDel="002C5A15" w:rsidRDefault="00ED44A3" w:rsidP="00ED44A3">
      <w:pPr>
        <w:pStyle w:val="NormalWeb"/>
        <w:spacing w:before="0" w:beforeAutospacing="0" w:after="0" w:afterAutospacing="0" w:line="240" w:lineRule="auto"/>
        <w:jc w:val="left"/>
        <w:rPr>
          <w:del w:id="76" w:author="Author" w:date="2016-05-27T12:05:00Z"/>
          <w:rFonts w:asciiTheme="minorHAnsi" w:hAnsiTheme="minorHAnsi" w:cs="Times New Roman"/>
          <w:b/>
          <w:bCs/>
          <w:color w:val="auto"/>
        </w:rPr>
      </w:pPr>
    </w:p>
    <w:p w14:paraId="7D102010" w14:textId="77777777" w:rsidR="009D7115" w:rsidRPr="00B6270E" w:rsidDel="002C5A15" w:rsidRDefault="009D7115" w:rsidP="00ED44A3">
      <w:pPr>
        <w:pStyle w:val="NormalWeb"/>
        <w:spacing w:before="0" w:beforeAutospacing="0" w:after="0" w:afterAutospacing="0" w:line="240" w:lineRule="auto"/>
        <w:jc w:val="left"/>
        <w:rPr>
          <w:del w:id="77" w:author="Author" w:date="2016-05-27T12:05:00Z"/>
          <w:rFonts w:asciiTheme="minorHAnsi" w:hAnsiTheme="minorHAnsi" w:cs="Times New Roman"/>
          <w:color w:val="auto"/>
        </w:rPr>
      </w:pPr>
      <w:del w:id="78" w:author="Author" w:date="2016-05-27T12:05:00Z">
        <w:r w:rsidRPr="00B6270E" w:rsidDel="002C5A15">
          <w:rPr>
            <w:rFonts w:asciiTheme="minorHAnsi" w:hAnsiTheme="minorHAnsi" w:cs="Times New Roman"/>
            <w:b/>
            <w:bCs/>
            <w:color w:val="auto"/>
          </w:rPr>
          <w:delText>KEYWORDS:</w:delText>
        </w:r>
      </w:del>
    </w:p>
    <w:p w14:paraId="6EAAF6BA" w14:textId="77777777" w:rsidR="0095505D" w:rsidRPr="00B6270E" w:rsidDel="002C5A15" w:rsidRDefault="006F392B" w:rsidP="00ED44A3">
      <w:pPr>
        <w:pStyle w:val="NormalWeb"/>
        <w:spacing w:before="0" w:beforeAutospacing="0" w:after="0" w:afterAutospacing="0" w:line="240" w:lineRule="auto"/>
        <w:jc w:val="left"/>
        <w:rPr>
          <w:del w:id="79" w:author="Author" w:date="2016-05-27T12:05:00Z"/>
          <w:rFonts w:asciiTheme="minorHAnsi" w:hAnsiTheme="minorHAnsi" w:cs="Times New Roman"/>
          <w:color w:val="auto"/>
        </w:rPr>
      </w:pPr>
      <w:del w:id="80" w:author="Author" w:date="2016-05-27T12:05:00Z">
        <w:r w:rsidRPr="00B6270E" w:rsidDel="002C5A15">
          <w:rPr>
            <w:rFonts w:asciiTheme="minorHAnsi" w:hAnsiTheme="minorHAnsi" w:cs="Times New Roman"/>
            <w:color w:val="auto"/>
          </w:rPr>
          <w:delText>m</w:delText>
        </w:r>
        <w:r w:rsidR="00190585" w:rsidRPr="00B6270E" w:rsidDel="002C5A15">
          <w:rPr>
            <w:rFonts w:asciiTheme="minorHAnsi" w:hAnsiTheme="minorHAnsi" w:cs="Times New Roman"/>
            <w:color w:val="auto"/>
          </w:rPr>
          <w:delText xml:space="preserve">icrobiology, synthetic biology, </w:delText>
        </w:r>
        <w:r w:rsidRPr="00B6270E" w:rsidDel="002C5A15">
          <w:rPr>
            <w:rFonts w:asciiTheme="minorHAnsi" w:hAnsiTheme="minorHAnsi" w:cs="Times New Roman"/>
            <w:color w:val="auto"/>
          </w:rPr>
          <w:delText>c</w:delText>
        </w:r>
        <w:r w:rsidR="009D7115" w:rsidRPr="00B6270E" w:rsidDel="002C5A15">
          <w:rPr>
            <w:rFonts w:asciiTheme="minorHAnsi" w:hAnsiTheme="minorHAnsi" w:cs="Times New Roman"/>
            <w:color w:val="auto"/>
          </w:rPr>
          <w:delText xml:space="preserve">hemostat, </w:delText>
        </w:r>
        <w:r w:rsidRPr="00B6270E" w:rsidDel="002C5A15">
          <w:rPr>
            <w:rFonts w:asciiTheme="minorHAnsi" w:hAnsiTheme="minorHAnsi" w:cs="Times New Roman"/>
            <w:i/>
            <w:color w:val="auto"/>
          </w:rPr>
          <w:delText xml:space="preserve">Saccharomyces cerevisiae, </w:delText>
        </w:r>
        <w:r w:rsidRPr="00B6270E" w:rsidDel="002C5A15">
          <w:rPr>
            <w:rFonts w:asciiTheme="minorHAnsi" w:hAnsiTheme="minorHAnsi" w:cs="Times New Roman"/>
            <w:color w:val="auto"/>
          </w:rPr>
          <w:delText>budding yeast</w:delText>
        </w:r>
        <w:r w:rsidR="009D7115" w:rsidRPr="00B6270E" w:rsidDel="002C5A15">
          <w:rPr>
            <w:rFonts w:asciiTheme="minorHAnsi" w:hAnsiTheme="minorHAnsi" w:cs="Times New Roman"/>
            <w:color w:val="auto"/>
          </w:rPr>
          <w:delText xml:space="preserve">, </w:delText>
        </w:r>
        <w:r w:rsidRPr="00B6270E" w:rsidDel="002C5A15">
          <w:rPr>
            <w:rFonts w:asciiTheme="minorHAnsi" w:hAnsiTheme="minorHAnsi" w:cs="Times New Roman"/>
            <w:color w:val="auto"/>
          </w:rPr>
          <w:delText>o</w:delText>
        </w:r>
        <w:r w:rsidR="009D7115" w:rsidRPr="00B6270E" w:rsidDel="002C5A15">
          <w:rPr>
            <w:rFonts w:asciiTheme="minorHAnsi" w:hAnsiTheme="minorHAnsi" w:cs="Times New Roman"/>
            <w:color w:val="auto"/>
          </w:rPr>
          <w:delText xml:space="preserve">ptogenetics, </w:delText>
        </w:r>
        <w:r w:rsidRPr="00B6270E" w:rsidDel="002C5A15">
          <w:rPr>
            <w:rFonts w:asciiTheme="minorHAnsi" w:hAnsiTheme="minorHAnsi" w:cs="Times New Roman"/>
            <w:color w:val="auto"/>
          </w:rPr>
          <w:delText>c</w:delText>
        </w:r>
        <w:r w:rsidR="009D7115" w:rsidRPr="00B6270E" w:rsidDel="002C5A15">
          <w:rPr>
            <w:rFonts w:asciiTheme="minorHAnsi" w:hAnsiTheme="minorHAnsi" w:cs="Times New Roman"/>
            <w:color w:val="auto"/>
          </w:rPr>
          <w:delText xml:space="preserve">ontrol, </w:delText>
        </w:r>
        <w:r w:rsidRPr="00B6270E" w:rsidDel="002C5A15">
          <w:rPr>
            <w:rFonts w:asciiTheme="minorHAnsi" w:hAnsiTheme="minorHAnsi" w:cs="Times New Roman"/>
            <w:color w:val="auto"/>
          </w:rPr>
          <w:delText>s</w:delText>
        </w:r>
        <w:r w:rsidR="009D7115" w:rsidRPr="00B6270E" w:rsidDel="002C5A15">
          <w:rPr>
            <w:rFonts w:asciiTheme="minorHAnsi" w:hAnsiTheme="minorHAnsi" w:cs="Times New Roman"/>
            <w:color w:val="auto"/>
          </w:rPr>
          <w:delText xml:space="preserve">ystem </w:delText>
        </w:r>
        <w:r w:rsidRPr="00B6270E" w:rsidDel="002C5A15">
          <w:rPr>
            <w:rFonts w:asciiTheme="minorHAnsi" w:hAnsiTheme="minorHAnsi" w:cs="Times New Roman"/>
            <w:color w:val="auto"/>
          </w:rPr>
          <w:delText>i</w:delText>
        </w:r>
        <w:r w:rsidR="009D7115" w:rsidRPr="00B6270E" w:rsidDel="002C5A15">
          <w:rPr>
            <w:rFonts w:asciiTheme="minorHAnsi" w:hAnsiTheme="minorHAnsi" w:cs="Times New Roman"/>
            <w:color w:val="auto"/>
          </w:rPr>
          <w:delText xml:space="preserve">dentification, </w:delText>
        </w:r>
        <w:r w:rsidR="00190585" w:rsidRPr="00B6270E" w:rsidDel="002C5A15">
          <w:rPr>
            <w:rFonts w:asciiTheme="minorHAnsi" w:hAnsiTheme="minorHAnsi" w:cs="Times New Roman"/>
            <w:color w:val="auto"/>
          </w:rPr>
          <w:delText>protein expression</w:delText>
        </w:r>
      </w:del>
    </w:p>
    <w:p w14:paraId="2FC83395" w14:textId="77777777" w:rsidR="009D7115" w:rsidRPr="00B6270E" w:rsidDel="002C5A15" w:rsidRDefault="009D7115" w:rsidP="00ED44A3">
      <w:pPr>
        <w:pStyle w:val="NormalWeb"/>
        <w:spacing w:before="0" w:beforeAutospacing="0" w:after="0" w:afterAutospacing="0" w:line="240" w:lineRule="auto"/>
        <w:jc w:val="left"/>
        <w:rPr>
          <w:del w:id="81" w:author="Author" w:date="2016-05-27T12:05:00Z"/>
          <w:rFonts w:asciiTheme="minorHAnsi" w:hAnsiTheme="minorHAnsi" w:cs="Times New Roman"/>
          <w:color w:val="auto"/>
        </w:rPr>
      </w:pPr>
    </w:p>
    <w:p w14:paraId="2E6FB844" w14:textId="77777777" w:rsidR="009D7115" w:rsidRPr="00B6270E" w:rsidDel="002C5A15" w:rsidRDefault="009D7115" w:rsidP="00ED44A3">
      <w:pPr>
        <w:spacing w:after="0" w:line="240" w:lineRule="auto"/>
        <w:jc w:val="left"/>
        <w:rPr>
          <w:del w:id="82" w:author="Author" w:date="2016-05-27T12:05:00Z"/>
          <w:rFonts w:asciiTheme="minorHAnsi" w:hAnsiTheme="minorHAnsi" w:cs="Times New Roman"/>
          <w:i/>
          <w:color w:val="auto"/>
        </w:rPr>
      </w:pPr>
      <w:del w:id="83" w:author="Author" w:date="2016-05-27T12:05:00Z">
        <w:r w:rsidRPr="00B6270E" w:rsidDel="002C5A15">
          <w:rPr>
            <w:rFonts w:asciiTheme="minorHAnsi" w:hAnsiTheme="minorHAnsi" w:cs="Times New Roman"/>
            <w:b/>
            <w:bCs/>
            <w:color w:val="auto"/>
          </w:rPr>
          <w:delText>SHORT ABSTRACT:</w:delText>
        </w:r>
      </w:del>
    </w:p>
    <w:p w14:paraId="0EFCDA14" w14:textId="77777777" w:rsidR="00DD04CA" w:rsidRPr="00B6270E" w:rsidDel="002C5A15" w:rsidRDefault="00DD04CA" w:rsidP="00ED44A3">
      <w:pPr>
        <w:spacing w:after="0" w:line="240" w:lineRule="auto"/>
        <w:jc w:val="left"/>
        <w:rPr>
          <w:del w:id="84" w:author="Author" w:date="2016-05-27T12:05:00Z"/>
          <w:rFonts w:asciiTheme="minorHAnsi" w:hAnsiTheme="minorHAnsi" w:cs="Times New Roman"/>
          <w:color w:val="auto"/>
        </w:rPr>
      </w:pPr>
      <w:del w:id="85" w:author="Author" w:date="2016-05-27T12:05:00Z">
        <w:r w:rsidRPr="00B6270E" w:rsidDel="002C5A15">
          <w:rPr>
            <w:rFonts w:asciiTheme="minorHAnsi" w:hAnsiTheme="minorHAnsi" w:cs="Times New Roman"/>
          </w:rPr>
          <w:delText xml:space="preserve">We </w:delText>
        </w:r>
        <w:r w:rsidR="001C4F0D" w:rsidRPr="00B6270E" w:rsidDel="002C5A15">
          <w:rPr>
            <w:rFonts w:asciiTheme="minorHAnsi" w:hAnsiTheme="minorHAnsi" w:cs="Times New Roman"/>
          </w:rPr>
          <w:delText>designed</w:delText>
        </w:r>
        <w:r w:rsidRPr="00B6270E" w:rsidDel="002C5A15">
          <w:rPr>
            <w:rFonts w:asciiTheme="minorHAnsi" w:hAnsiTheme="minorHAnsi" w:cs="Times New Roman"/>
          </w:rPr>
          <w:delText xml:space="preserve"> a continuous culturing apparatus</w:delText>
        </w:r>
        <w:r w:rsidR="00475798" w:rsidRPr="00B6270E" w:rsidDel="002C5A15">
          <w:rPr>
            <w:rFonts w:asciiTheme="minorHAnsi" w:hAnsiTheme="minorHAnsi" w:cs="Times New Roman"/>
          </w:rPr>
          <w:delText xml:space="preserve"> for use with optogenetic systems</w:delText>
        </w:r>
        <w:r w:rsidRPr="00B6270E" w:rsidDel="002C5A15">
          <w:rPr>
            <w:rFonts w:asciiTheme="minorHAnsi" w:hAnsiTheme="minorHAnsi" w:cs="Times New Roman"/>
          </w:rPr>
          <w:delText xml:space="preserve"> t</w:delText>
        </w:r>
        <w:r w:rsidR="002D3590" w:rsidRPr="00B6270E" w:rsidDel="002C5A15">
          <w:rPr>
            <w:rFonts w:asciiTheme="minorHAnsi" w:hAnsiTheme="minorHAnsi" w:cs="Times New Roman"/>
          </w:rPr>
          <w:delText>o illuminate</w:delText>
        </w:r>
        <w:r w:rsidRPr="00B6270E" w:rsidDel="002C5A15">
          <w:rPr>
            <w:rFonts w:asciiTheme="minorHAnsi" w:hAnsiTheme="minorHAnsi" w:cs="Times New Roman"/>
          </w:rPr>
          <w:delText xml:space="preserve"> cultures of microbes</w:delText>
        </w:r>
        <w:r w:rsidR="002D3590" w:rsidRPr="00B6270E" w:rsidDel="002C5A15">
          <w:rPr>
            <w:rFonts w:asciiTheme="minorHAnsi" w:hAnsiTheme="minorHAnsi" w:cs="Times New Roman"/>
          </w:rPr>
          <w:delText xml:space="preserve"> and regularly image </w:delText>
        </w:r>
        <w:r w:rsidR="00135CE2" w:rsidRPr="00B6270E" w:rsidDel="002C5A15">
          <w:rPr>
            <w:rFonts w:asciiTheme="minorHAnsi" w:hAnsiTheme="minorHAnsi" w:cs="Times New Roman"/>
          </w:rPr>
          <w:delText xml:space="preserve">cells in </w:delText>
        </w:r>
        <w:r w:rsidR="002D3590" w:rsidRPr="00B6270E" w:rsidDel="002C5A15">
          <w:rPr>
            <w:rFonts w:asciiTheme="minorHAnsi" w:hAnsiTheme="minorHAnsi" w:cs="Times New Roman"/>
          </w:rPr>
          <w:delText xml:space="preserve">the effluent </w:delText>
        </w:r>
        <w:r w:rsidR="00135CE2" w:rsidRPr="00B6270E" w:rsidDel="002C5A15">
          <w:rPr>
            <w:rFonts w:asciiTheme="minorHAnsi" w:hAnsiTheme="minorHAnsi" w:cs="Times New Roman"/>
          </w:rPr>
          <w:delText xml:space="preserve">with </w:delText>
        </w:r>
        <w:r w:rsidR="002D3590" w:rsidRPr="00B6270E" w:rsidDel="002C5A15">
          <w:rPr>
            <w:rFonts w:asciiTheme="minorHAnsi" w:hAnsiTheme="minorHAnsi" w:cs="Times New Roman"/>
          </w:rPr>
          <w:delText xml:space="preserve">an inverted microscope. The culturing, sampling, imaging, and image analysis </w:delText>
        </w:r>
        <w:r w:rsidR="00135CE2" w:rsidRPr="00B6270E" w:rsidDel="002C5A15">
          <w:rPr>
            <w:rFonts w:asciiTheme="minorHAnsi" w:hAnsiTheme="minorHAnsi" w:cs="Times New Roman"/>
          </w:rPr>
          <w:delText xml:space="preserve">are </w:delText>
        </w:r>
        <w:r w:rsidR="002D3590" w:rsidRPr="00B6270E" w:rsidDel="002C5A15">
          <w:rPr>
            <w:rFonts w:asciiTheme="minorHAnsi" w:hAnsiTheme="minorHAnsi" w:cs="Times New Roman"/>
          </w:rPr>
          <w:delText>fully automated so that dynamic responses to illumination can be measured over several days.</w:delText>
        </w:r>
      </w:del>
    </w:p>
    <w:p w14:paraId="1546EEC9" w14:textId="77777777" w:rsidR="00ED44A3" w:rsidRPr="00B6270E" w:rsidDel="002C5A15" w:rsidRDefault="00ED44A3" w:rsidP="00ED44A3">
      <w:pPr>
        <w:spacing w:after="0" w:line="240" w:lineRule="auto"/>
        <w:jc w:val="left"/>
        <w:rPr>
          <w:del w:id="86" w:author="Author" w:date="2016-05-27T12:05:00Z"/>
          <w:rFonts w:asciiTheme="minorHAnsi" w:hAnsiTheme="minorHAnsi" w:cs="Times New Roman"/>
          <w:b/>
          <w:bCs/>
          <w:color w:val="auto"/>
        </w:rPr>
      </w:pPr>
    </w:p>
    <w:p w14:paraId="5D434D5D" w14:textId="77777777" w:rsidR="005A5BE9" w:rsidRPr="00B6270E" w:rsidDel="002C5A15" w:rsidRDefault="009D7115" w:rsidP="00ED44A3">
      <w:pPr>
        <w:spacing w:after="0" w:line="240" w:lineRule="auto"/>
        <w:jc w:val="left"/>
        <w:rPr>
          <w:del w:id="87" w:author="Author" w:date="2016-05-27T12:05:00Z"/>
          <w:rFonts w:asciiTheme="minorHAnsi" w:hAnsiTheme="minorHAnsi" w:cs="Times New Roman"/>
          <w:i/>
          <w:color w:val="auto"/>
        </w:rPr>
      </w:pPr>
      <w:del w:id="88" w:author="Author" w:date="2016-05-27T12:05:00Z">
        <w:r w:rsidRPr="00B6270E" w:rsidDel="002C5A15">
          <w:rPr>
            <w:rFonts w:asciiTheme="minorHAnsi" w:hAnsiTheme="minorHAnsi" w:cs="Times New Roman"/>
            <w:b/>
            <w:bCs/>
            <w:color w:val="auto"/>
          </w:rPr>
          <w:delText>LONG ABSTRACT:</w:delText>
        </w:r>
      </w:del>
    </w:p>
    <w:p w14:paraId="79FBD966" w14:textId="77777777" w:rsidR="00D831F0" w:rsidRPr="00B6270E" w:rsidDel="002C5A15" w:rsidRDefault="0080530A" w:rsidP="00ED44A3">
      <w:pPr>
        <w:spacing w:after="0" w:line="240" w:lineRule="auto"/>
        <w:ind w:firstLine="720"/>
        <w:rPr>
          <w:del w:id="89" w:author="Author" w:date="2016-05-27T12:05:00Z"/>
          <w:rFonts w:asciiTheme="minorHAnsi" w:hAnsiTheme="minorHAnsi" w:cs="Times New Roman"/>
          <w:color w:val="auto"/>
        </w:rPr>
      </w:pPr>
      <w:del w:id="90" w:author="Author" w:date="2016-05-27T12:05:00Z">
        <w:r w:rsidRPr="00B6270E" w:rsidDel="002C5A15">
          <w:rPr>
            <w:rFonts w:asciiTheme="minorHAnsi" w:hAnsiTheme="minorHAnsi" w:cs="Times New Roman"/>
            <w:color w:val="auto"/>
          </w:rPr>
          <w:delText>Optogenetic</w:delText>
        </w:r>
        <w:r w:rsidR="00706D9D" w:rsidRPr="00B6270E" w:rsidDel="002C5A15">
          <w:rPr>
            <w:rFonts w:asciiTheme="minorHAnsi" w:hAnsiTheme="minorHAnsi" w:cs="Times New Roman"/>
            <w:color w:val="auto"/>
          </w:rPr>
          <w:delText xml:space="preserve"> systems</w:delText>
        </w:r>
        <w:r w:rsidRPr="00B6270E" w:rsidDel="002C5A15">
          <w:rPr>
            <w:rFonts w:asciiTheme="minorHAnsi" w:hAnsiTheme="minorHAnsi" w:cs="Times New Roman"/>
            <w:color w:val="auto"/>
          </w:rPr>
          <w:delText xml:space="preserve"> u</w:delText>
        </w:r>
        <w:r w:rsidR="0023048B" w:rsidRPr="00B6270E" w:rsidDel="002C5A15">
          <w:rPr>
            <w:rFonts w:asciiTheme="minorHAnsi" w:hAnsiTheme="minorHAnsi" w:cs="Times New Roman"/>
            <w:color w:val="auto"/>
          </w:rPr>
          <w:delText>tilize</w:delText>
        </w:r>
        <w:r w:rsidRPr="00B6270E" w:rsidDel="002C5A15">
          <w:rPr>
            <w:rFonts w:asciiTheme="minorHAnsi" w:hAnsiTheme="minorHAnsi" w:cs="Times New Roman"/>
            <w:color w:val="auto"/>
          </w:rPr>
          <w:delText xml:space="preserve"> genetically-encoded </w:delText>
        </w:r>
        <w:r w:rsidR="001F0AAE" w:rsidRPr="00B6270E" w:rsidDel="002C5A15">
          <w:rPr>
            <w:rFonts w:asciiTheme="minorHAnsi" w:hAnsiTheme="minorHAnsi" w:cs="Times New Roman"/>
            <w:color w:val="auto"/>
          </w:rPr>
          <w:delText xml:space="preserve">proteins that change conformation in response to specific wavelengths of light to alter cellular processes.  </w:delText>
        </w:r>
        <w:r w:rsidR="00706D9D" w:rsidRPr="00B6270E" w:rsidDel="002C5A15">
          <w:rPr>
            <w:rFonts w:asciiTheme="minorHAnsi" w:hAnsiTheme="minorHAnsi" w:cs="Times New Roman"/>
            <w:color w:val="auto"/>
          </w:rPr>
          <w:delText xml:space="preserve">There is a need for culturing and measurement systems that </w:delText>
        </w:r>
        <w:r w:rsidR="00C20ECC" w:rsidRPr="00B6270E" w:rsidDel="002C5A15">
          <w:rPr>
            <w:rFonts w:asciiTheme="minorHAnsi" w:hAnsiTheme="minorHAnsi" w:cs="Times New Roman"/>
            <w:color w:val="auto"/>
          </w:rPr>
          <w:delText xml:space="preserve">incorporate </w:delText>
        </w:r>
        <w:r w:rsidR="00706D9D" w:rsidRPr="00B6270E" w:rsidDel="002C5A15">
          <w:rPr>
            <w:rFonts w:asciiTheme="minorHAnsi" w:hAnsiTheme="minorHAnsi" w:cs="Times New Roman"/>
            <w:color w:val="auto"/>
          </w:rPr>
          <w:delText xml:space="preserve">programmed illumination and stimulation of optogenetic systems. </w:delText>
        </w:r>
        <w:r w:rsidR="001F0AAE" w:rsidRPr="00B6270E" w:rsidDel="002C5A15">
          <w:rPr>
            <w:rFonts w:asciiTheme="minorHAnsi" w:hAnsiTheme="minorHAnsi" w:cs="Times New Roman"/>
            <w:color w:val="auto"/>
          </w:rPr>
          <w:delText xml:space="preserve"> </w:delText>
        </w:r>
        <w:r w:rsidR="00C20ECC" w:rsidRPr="00B6270E" w:rsidDel="002C5A15">
          <w:rPr>
            <w:rFonts w:asciiTheme="minorHAnsi" w:hAnsiTheme="minorHAnsi" w:cs="Times New Roman"/>
            <w:color w:val="auto"/>
          </w:rPr>
          <w:delText>We present a</w:delText>
        </w:r>
        <w:r w:rsidR="001F0AAE" w:rsidRPr="00B6270E" w:rsidDel="002C5A15">
          <w:rPr>
            <w:rFonts w:asciiTheme="minorHAnsi" w:hAnsiTheme="minorHAnsi" w:cs="Times New Roman"/>
            <w:color w:val="auto"/>
          </w:rPr>
          <w:delText xml:space="preserve"> pro</w:delText>
        </w:r>
        <w:r w:rsidR="007D0B26" w:rsidRPr="00B6270E" w:rsidDel="002C5A15">
          <w:rPr>
            <w:rFonts w:asciiTheme="minorHAnsi" w:hAnsiTheme="minorHAnsi" w:cs="Times New Roman"/>
            <w:color w:val="auto"/>
          </w:rPr>
          <w:delText xml:space="preserve">tocol for building and using a </w:delText>
        </w:r>
        <w:r w:rsidR="00595D4C" w:rsidRPr="00B6270E" w:rsidDel="002C5A15">
          <w:rPr>
            <w:rFonts w:asciiTheme="minorHAnsi" w:hAnsiTheme="minorHAnsi" w:cs="Times New Roman"/>
            <w:color w:val="auto"/>
          </w:rPr>
          <w:delText>continuous culturing apparatus to</w:delText>
        </w:r>
        <w:r w:rsidR="001F0AAE" w:rsidRPr="00B6270E" w:rsidDel="002C5A15">
          <w:rPr>
            <w:rFonts w:asciiTheme="minorHAnsi" w:hAnsiTheme="minorHAnsi" w:cs="Times New Roman"/>
            <w:color w:val="auto"/>
          </w:rPr>
          <w:delText xml:space="preserve"> </w:delText>
        </w:r>
        <w:r w:rsidR="00595D4C" w:rsidRPr="00B6270E" w:rsidDel="002C5A15">
          <w:rPr>
            <w:rFonts w:asciiTheme="minorHAnsi" w:hAnsiTheme="minorHAnsi" w:cs="Times New Roman"/>
            <w:color w:val="auto"/>
          </w:rPr>
          <w:delText>illuminate</w:delText>
        </w:r>
        <w:r w:rsidR="001F0AAE" w:rsidRPr="00B6270E" w:rsidDel="002C5A15">
          <w:rPr>
            <w:rFonts w:asciiTheme="minorHAnsi" w:hAnsiTheme="minorHAnsi" w:cs="Times New Roman"/>
            <w:color w:val="auto"/>
          </w:rPr>
          <w:delText xml:space="preserve"> microbial cells with programmed </w:delText>
        </w:r>
        <w:r w:rsidR="00A4663B" w:rsidRPr="00B6270E" w:rsidDel="002C5A15">
          <w:rPr>
            <w:rFonts w:asciiTheme="minorHAnsi" w:hAnsiTheme="minorHAnsi" w:cs="Times New Roman"/>
            <w:color w:val="auto"/>
          </w:rPr>
          <w:delText xml:space="preserve">doses </w:delText>
        </w:r>
        <w:r w:rsidR="001F0AAE" w:rsidRPr="00B6270E" w:rsidDel="002C5A15">
          <w:rPr>
            <w:rFonts w:asciiTheme="minorHAnsi" w:hAnsiTheme="minorHAnsi" w:cs="Times New Roman"/>
            <w:color w:val="auto"/>
          </w:rPr>
          <w:delText>of light</w:delText>
        </w:r>
        <w:r w:rsidR="002A10E9" w:rsidRPr="00B6270E" w:rsidDel="002C5A15">
          <w:rPr>
            <w:rFonts w:asciiTheme="minorHAnsi" w:hAnsiTheme="minorHAnsi" w:cs="Times New Roman"/>
            <w:color w:val="auto"/>
          </w:rPr>
          <w:delText xml:space="preserve">, </w:delText>
        </w:r>
        <w:r w:rsidR="00135CE2" w:rsidRPr="00B6270E" w:rsidDel="002C5A15">
          <w:rPr>
            <w:rFonts w:asciiTheme="minorHAnsi" w:hAnsiTheme="minorHAnsi" w:cs="Times New Roman"/>
            <w:color w:val="auto"/>
          </w:rPr>
          <w:delText>and automatically analyze cells in the effluent.</w:delText>
        </w:r>
        <w:r w:rsidR="001F0AAE" w:rsidRPr="00B6270E" w:rsidDel="002C5A15">
          <w:rPr>
            <w:rFonts w:asciiTheme="minorHAnsi" w:hAnsiTheme="minorHAnsi" w:cs="Times New Roman"/>
            <w:color w:val="auto"/>
          </w:rPr>
          <w:delText xml:space="preserve">  </w:delText>
        </w:r>
        <w:r w:rsidR="00C83C45" w:rsidRPr="00B6270E" w:rsidDel="002C5A15">
          <w:rPr>
            <w:rFonts w:asciiTheme="minorHAnsi" w:hAnsiTheme="minorHAnsi" w:cs="Times New Roman"/>
            <w:color w:val="auto"/>
          </w:rPr>
          <w:delText>The o</w:delText>
        </w:r>
        <w:r w:rsidR="00A4663B" w:rsidRPr="00B6270E" w:rsidDel="002C5A15">
          <w:rPr>
            <w:rFonts w:asciiTheme="minorHAnsi" w:hAnsiTheme="minorHAnsi" w:cs="Times New Roman"/>
            <w:color w:val="auto"/>
          </w:rPr>
          <w:delText xml:space="preserve">peration of </w:delText>
        </w:r>
        <w:r w:rsidR="00595D4C" w:rsidRPr="00B6270E" w:rsidDel="002C5A15">
          <w:rPr>
            <w:rFonts w:asciiTheme="minorHAnsi" w:hAnsiTheme="minorHAnsi" w:cs="Times New Roman"/>
            <w:color w:val="auto"/>
          </w:rPr>
          <w:delText>this apparatus</w:delText>
        </w:r>
        <w:r w:rsidR="00A4663B" w:rsidRPr="00B6270E" w:rsidDel="002C5A15">
          <w:rPr>
            <w:rFonts w:asciiTheme="minorHAnsi" w:hAnsiTheme="minorHAnsi" w:cs="Times New Roman"/>
            <w:color w:val="auto"/>
          </w:rPr>
          <w:delText xml:space="preserve"> as a </w:delText>
        </w:r>
        <w:r w:rsidR="002A10E9" w:rsidRPr="00B6270E" w:rsidDel="002C5A15">
          <w:rPr>
            <w:rFonts w:asciiTheme="minorHAnsi" w:hAnsiTheme="minorHAnsi" w:cs="Times New Roman"/>
            <w:color w:val="auto"/>
          </w:rPr>
          <w:delText>chemostat allows the</w:delText>
        </w:r>
        <w:r w:rsidR="00A4663B" w:rsidRPr="00B6270E" w:rsidDel="002C5A15">
          <w:rPr>
            <w:rFonts w:asciiTheme="minorHAnsi" w:hAnsiTheme="minorHAnsi" w:cs="Times New Roman"/>
            <w:color w:val="auto"/>
          </w:rPr>
          <w:delText xml:space="preserve"> growth rate and the cellular environment to be tightly controlled.  </w:delText>
        </w:r>
        <w:r w:rsidR="00011D04" w:rsidRPr="00B6270E" w:rsidDel="002C5A15">
          <w:rPr>
            <w:rFonts w:asciiTheme="minorHAnsi" w:hAnsiTheme="minorHAnsi" w:cs="Times New Roman"/>
            <w:color w:val="auto"/>
          </w:rPr>
          <w:delText>The effluent of the continuous cell culture is regularly sampled</w:delText>
        </w:r>
        <w:r w:rsidR="00A4663B" w:rsidRPr="00B6270E" w:rsidDel="002C5A15">
          <w:rPr>
            <w:rFonts w:asciiTheme="minorHAnsi" w:hAnsiTheme="minorHAnsi" w:cs="Times New Roman"/>
            <w:color w:val="auto"/>
          </w:rPr>
          <w:delText xml:space="preserve"> and </w:delText>
        </w:r>
        <w:r w:rsidR="00011D04" w:rsidRPr="00B6270E" w:rsidDel="002C5A15">
          <w:rPr>
            <w:rFonts w:asciiTheme="minorHAnsi" w:hAnsiTheme="minorHAnsi" w:cs="Times New Roman"/>
            <w:color w:val="auto"/>
          </w:rPr>
          <w:delText>the cells are</w:delText>
        </w:r>
        <w:r w:rsidR="002A10E9" w:rsidRPr="00B6270E" w:rsidDel="002C5A15">
          <w:rPr>
            <w:rFonts w:asciiTheme="minorHAnsi" w:hAnsiTheme="minorHAnsi" w:cs="Times New Roman"/>
            <w:color w:val="auto"/>
          </w:rPr>
          <w:delText xml:space="preserve"> imaged</w:delText>
        </w:r>
        <w:r w:rsidR="00A4663B" w:rsidRPr="00B6270E" w:rsidDel="002C5A15">
          <w:rPr>
            <w:rFonts w:asciiTheme="minorHAnsi" w:hAnsiTheme="minorHAnsi" w:cs="Times New Roman"/>
            <w:color w:val="auto"/>
          </w:rPr>
          <w:delText xml:space="preserve"> by </w:delText>
        </w:r>
        <w:r w:rsidR="00011D04" w:rsidRPr="00B6270E" w:rsidDel="002C5A15">
          <w:rPr>
            <w:rFonts w:asciiTheme="minorHAnsi" w:hAnsiTheme="minorHAnsi" w:cs="Times New Roman"/>
            <w:color w:val="auto"/>
          </w:rPr>
          <w:delText>multi-channel</w:delText>
        </w:r>
        <w:r w:rsidR="00A4663B" w:rsidRPr="00B6270E" w:rsidDel="002C5A15">
          <w:rPr>
            <w:rFonts w:asciiTheme="minorHAnsi" w:hAnsiTheme="minorHAnsi" w:cs="Times New Roman"/>
            <w:color w:val="auto"/>
          </w:rPr>
          <w:delText xml:space="preserve"> microscopy</w:delText>
        </w:r>
        <w:r w:rsidR="00011D04" w:rsidRPr="00B6270E" w:rsidDel="002C5A15">
          <w:rPr>
            <w:rFonts w:asciiTheme="minorHAnsi" w:hAnsiTheme="minorHAnsi" w:cs="Times New Roman"/>
            <w:color w:val="auto"/>
          </w:rPr>
          <w:delText xml:space="preserve">. </w:delText>
        </w:r>
        <w:r w:rsidR="00402486" w:rsidRPr="00B6270E" w:rsidDel="002C5A15">
          <w:rPr>
            <w:rFonts w:asciiTheme="minorHAnsi" w:hAnsiTheme="minorHAnsi" w:cs="Times New Roman"/>
          </w:rPr>
          <w:delText>The culturing, sampling, imaging, and image analysis are fully automated so that dynamic responses in the</w:delText>
        </w:r>
        <w:r w:rsidR="00402486" w:rsidRPr="00B6270E" w:rsidDel="002C5A15">
          <w:rPr>
            <w:rFonts w:asciiTheme="minorHAnsi" w:hAnsiTheme="minorHAnsi" w:cs="Times New Roman"/>
            <w:color w:val="auto"/>
          </w:rPr>
          <w:delText xml:space="preserve"> fluorescence intensity and cellular morphology of the effluent cell culture are measured over multiple days without user input. </w:delText>
        </w:r>
        <w:r w:rsidR="00D831F0" w:rsidRPr="00B6270E" w:rsidDel="002C5A15">
          <w:rPr>
            <w:rFonts w:asciiTheme="minorHAnsi" w:hAnsiTheme="minorHAnsi" w:cs="Times New Roman"/>
            <w:color w:val="auto"/>
          </w:rPr>
          <w:delText xml:space="preserve">We demonstrate </w:delText>
        </w:r>
        <w:r w:rsidR="007D0B26" w:rsidRPr="00B6270E" w:rsidDel="002C5A15">
          <w:rPr>
            <w:rFonts w:asciiTheme="minorHAnsi" w:hAnsiTheme="minorHAnsi" w:cs="Times New Roman"/>
            <w:color w:val="auto"/>
          </w:rPr>
          <w:delText xml:space="preserve">the utility of this bioreactor by controlling </w:delText>
        </w:r>
        <w:r w:rsidR="00A4663B" w:rsidRPr="00B6270E" w:rsidDel="002C5A15">
          <w:rPr>
            <w:rFonts w:asciiTheme="minorHAnsi" w:hAnsiTheme="minorHAnsi" w:cs="Times New Roman"/>
            <w:color w:val="auto"/>
          </w:rPr>
          <w:delText xml:space="preserve">protein production in a strain of </w:delText>
        </w:r>
        <w:r w:rsidR="00A4663B" w:rsidRPr="00B6270E" w:rsidDel="002C5A15">
          <w:rPr>
            <w:rFonts w:asciiTheme="minorHAnsi" w:hAnsiTheme="minorHAnsi" w:cs="Times New Roman"/>
            <w:i/>
            <w:color w:val="auto"/>
          </w:rPr>
          <w:delText>Saccharom</w:delText>
        </w:r>
        <w:r w:rsidR="00C83C45" w:rsidRPr="00B6270E" w:rsidDel="002C5A15">
          <w:rPr>
            <w:rFonts w:asciiTheme="minorHAnsi" w:hAnsiTheme="minorHAnsi" w:cs="Times New Roman"/>
            <w:i/>
            <w:color w:val="auto"/>
          </w:rPr>
          <w:delText>yc</w:delText>
        </w:r>
        <w:r w:rsidR="00A4663B" w:rsidRPr="00B6270E" w:rsidDel="002C5A15">
          <w:rPr>
            <w:rFonts w:asciiTheme="minorHAnsi" w:hAnsiTheme="minorHAnsi" w:cs="Times New Roman"/>
            <w:i/>
            <w:color w:val="auto"/>
          </w:rPr>
          <w:delText>es cerevisiae</w:delText>
        </w:r>
        <w:r w:rsidR="00A4663B" w:rsidRPr="00B6270E" w:rsidDel="002C5A15">
          <w:rPr>
            <w:rFonts w:asciiTheme="minorHAnsi" w:hAnsiTheme="minorHAnsi" w:cs="Times New Roman"/>
            <w:color w:val="auto"/>
          </w:rPr>
          <w:delText xml:space="preserve"> </w:delText>
        </w:r>
        <w:r w:rsidR="0023048B" w:rsidRPr="00B6270E" w:rsidDel="002C5A15">
          <w:rPr>
            <w:rFonts w:asciiTheme="minorHAnsi" w:hAnsiTheme="minorHAnsi" w:cs="Times New Roman"/>
            <w:color w:val="auto"/>
          </w:rPr>
          <w:delText>engineered with an</w:delText>
        </w:r>
        <w:r w:rsidR="00A4663B" w:rsidRPr="00B6270E" w:rsidDel="002C5A15">
          <w:rPr>
            <w:rFonts w:asciiTheme="minorHAnsi" w:hAnsiTheme="minorHAnsi" w:cs="Times New Roman"/>
            <w:color w:val="auto"/>
          </w:rPr>
          <w:delText xml:space="preserve"> optogenetic system that activates transcription.</w:delText>
        </w:r>
      </w:del>
    </w:p>
    <w:p w14:paraId="4DD01E7B" w14:textId="77777777" w:rsidR="0083527A" w:rsidRPr="00B6270E" w:rsidDel="002C5A15" w:rsidRDefault="0083527A" w:rsidP="00ED44A3">
      <w:pPr>
        <w:spacing w:after="0" w:line="240" w:lineRule="auto"/>
        <w:jc w:val="left"/>
        <w:rPr>
          <w:del w:id="91" w:author="Author" w:date="2016-05-27T12:05:00Z"/>
          <w:rFonts w:asciiTheme="minorHAnsi" w:hAnsiTheme="minorHAnsi" w:cs="Times New Roman"/>
          <w:color w:val="auto"/>
        </w:rPr>
      </w:pPr>
    </w:p>
    <w:p w14:paraId="442E3B69" w14:textId="77777777" w:rsidR="009D7115" w:rsidRPr="00B6270E" w:rsidDel="002C5A15" w:rsidRDefault="009D7115" w:rsidP="00ED44A3">
      <w:pPr>
        <w:spacing w:after="0" w:line="240" w:lineRule="auto"/>
        <w:jc w:val="left"/>
        <w:rPr>
          <w:del w:id="92" w:author="Author" w:date="2016-05-27T12:05:00Z"/>
          <w:rFonts w:asciiTheme="minorHAnsi" w:hAnsiTheme="minorHAnsi" w:cs="Times New Roman"/>
          <w:i/>
          <w:color w:val="auto"/>
        </w:rPr>
      </w:pPr>
      <w:del w:id="93" w:author="Author" w:date="2016-05-27T12:05:00Z">
        <w:r w:rsidRPr="00B6270E" w:rsidDel="002C5A15">
          <w:rPr>
            <w:rFonts w:asciiTheme="minorHAnsi" w:hAnsiTheme="minorHAnsi" w:cs="Times New Roman"/>
            <w:b/>
            <w:color w:val="auto"/>
          </w:rPr>
          <w:delText>INTRODUCTION</w:delText>
        </w:r>
        <w:r w:rsidRPr="00B6270E" w:rsidDel="002C5A15">
          <w:rPr>
            <w:rFonts w:asciiTheme="minorHAnsi" w:hAnsiTheme="minorHAnsi" w:cs="Times New Roman"/>
            <w:b/>
            <w:bCs/>
            <w:color w:val="auto"/>
          </w:rPr>
          <w:delText>:</w:delText>
        </w:r>
      </w:del>
    </w:p>
    <w:p w14:paraId="3CAA061C" w14:textId="77777777" w:rsidR="008916C9" w:rsidRPr="00B6270E" w:rsidDel="002C5A15" w:rsidRDefault="004402FB" w:rsidP="00ED44A3">
      <w:pPr>
        <w:spacing w:after="0" w:line="240" w:lineRule="auto"/>
        <w:ind w:firstLine="720"/>
        <w:rPr>
          <w:del w:id="94" w:author="Author" w:date="2016-05-27T12:05:00Z"/>
          <w:rFonts w:asciiTheme="minorHAnsi" w:hAnsiTheme="minorHAnsi" w:cs="Times New Roman"/>
          <w:color w:val="auto"/>
        </w:rPr>
      </w:pPr>
      <w:del w:id="95" w:author="Author" w:date="2016-05-27T12:05:00Z">
        <w:r w:rsidRPr="00B6270E" w:rsidDel="002C5A15">
          <w:rPr>
            <w:rFonts w:asciiTheme="minorHAnsi" w:hAnsiTheme="minorHAnsi" w:cs="Times New Roman"/>
            <w:color w:val="auto"/>
          </w:rPr>
          <w:delText xml:space="preserve">Optogenetic systems </w:delText>
        </w:r>
        <w:r w:rsidR="008916C9" w:rsidRPr="00B6270E" w:rsidDel="002C5A15">
          <w:rPr>
            <w:rFonts w:asciiTheme="minorHAnsi" w:hAnsiTheme="minorHAnsi" w:cs="Times New Roman"/>
            <w:color w:val="auto"/>
          </w:rPr>
          <w:delText>use light</w:delText>
        </w:r>
        <w:r w:rsidRPr="00B6270E" w:rsidDel="002C5A15">
          <w:rPr>
            <w:rFonts w:asciiTheme="minorHAnsi" w:hAnsiTheme="minorHAnsi" w:cs="Times New Roman"/>
            <w:color w:val="auto"/>
          </w:rPr>
          <w:delText xml:space="preserve"> to control a growing list of cellular processes including</w:delText>
        </w:r>
        <w:r w:rsidR="00CF2FDD" w:rsidRPr="00B6270E" w:rsidDel="002C5A15">
          <w:rPr>
            <w:rFonts w:asciiTheme="minorHAnsi" w:hAnsiTheme="minorHAnsi" w:cs="Times New Roman"/>
            <w:color w:val="auto"/>
          </w:rPr>
          <w:delText xml:space="preserve"> </w:delText>
        </w:r>
        <w:r w:rsidR="00A45E10" w:rsidRPr="00B6270E" w:rsidDel="002C5A15">
          <w:rPr>
            <w:rFonts w:asciiTheme="minorHAnsi" w:hAnsiTheme="minorHAnsi" w:cs="Times New Roman"/>
            <w:color w:val="auto"/>
          </w:rPr>
          <w:delText>gene expression</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"10.1038/nchembio.1430", "ISBN" : "7175314566", "ISSN" : "1552-4469", "PMID" : "24413462", "abstract" : "Optogenetic gene expression systems can control transcription with spatial and temporal detail unequaled with traditional inducible promoter systems. However, current eukaryotic light-gated transcription systems are limited by toxicity, dynamic range or slow activation and deactivation. Here we present an optogenetic gene expression system that addresses these shortcomings and demonstrate its broad utility. Our approach uses an engineered version of EL222, a bacterial light-oxygen-voltage protein that binds DNA when illuminated with blue light. The system has a large (&gt;100-fold) dynamic range of protein expression, rapid activation (&lt;10 s) and deactivation kinetics (&lt;50 s) and a highly linear response to light. With this system, we achieve light-gated transcription in several mammalian cell lines and intact zebrafish embryos with minimal basal gene activation and toxicity. Our approach provides a powerful new tool for optogenetic control of gene expression in space and time.", "author" : [ { "dropping-particle" : "", "family" : "Motta-Mena", "given" : "Laura B", "non-dropping-particle" : "", "parse-names" : false, "suffix" : "" }, { "dropping-particle" : "", "family" : "Reade", "given" : "Anna", "non-dropping-particle" : "", "parse-names" : false, "suffix" : "" }, { "dropping-particle" : "", "family" : "Mallory", "given" : "Michael J", "non-dropping-particle" : "", "parse-names" : false, "suffix" : "" }, { "dropping-particle" : "", "family" : "Glantz", "given" : "Spencer", "non-dropping-particle" : "", "parse-names" : false, "suffix" : "" }, { "dropping-particle" : "", "family" : "Weiner", "given" : "Orion D", "non-dropping-particle" : "", "parse-names" : false, "suffix" : "" }, { "dropping-particle" : "", "family" : "Lynch", "given" : "Kristen W", "non-dropping-particle" : "", "parse-names" : false, "suffix" : "" }, { "dropping-particle" : "", "family" : "Gardner", "given" : "Kevin H", "non-dropping-particle" : "", "parse-names" : false, "suffix" : "" } ], "container-title" : "Nature chemical biology", "id" : "ITEM-1", "issue" : "3", "issued" : { "date-parts" : [ [ "2014" ] ] }, "page" : "196-202", "publisher" : "Nature Publishing Group", "title" : "An optogenetic gene expression system with rapid activation and deactivation kinetics.", "type" : "article-journal", "volume" : "10" }, "uris" : [ "http://www.mendeley.com/documents/?uuid=f0244773-663b-4e98-9186-830b9b16e01c" ] }, { "id" : "ITEM-2", "itemData" : { "DOI" : "10.1016/j.ymeth.2012.08.004", "ISBN" : "1095-9130 (Electronic)\\n1046-2023 (Linking)", "ISSN" : "10462023", "PMID" : "22922268", "abstract" : "A variety of methods exist for inducible control of DNA transcription in yeast. These include the use of native yeast promoters or regulatory elements that are responsive to small molecules such as galactose, methionine, and copper, or engineered systems that allow regulation by orthogonal small molecules such as estrogen. While chemically regulated systems are easy to use and can yield high levels of protein expression, they often provide imprecise control over protein levels. Moreover, chemically regulated systems can affect many other proteins and pathways in yeast, activating signaling pathways or physiological responses. Here, we describe several methods for light mediated control of DNA transcription in vivo in yeast. We describe methodology for using a red light and phytochrome dependent system to induce transcription of genes under GAL1 promoter control, as well as blue light/cryptochrome dependent systems to control transcription of genes under GAL1 promoter or LexA operator control. Light is dose dependent, inexpensive to apply, easily delivered, and does not interfere with cellular pathways, and thus has significant advantages over chemical systems. ?? 2012 Elsevier Inc.", "author" : [ { "dropping-particle" : "", "family" : "Hughes", "given" : "Robert M.", "non-dropping-particle" : "", "parse-names" : false, "suffix" : "" }, { "dropping-particle" : "", "family" : "Bolger", "given" : "Steven", "non-dropping-particle" : "", "parse-names" : false, "suffix" : "" }, { "dropping-particle" : "", "family" : "Tapadia", "given" : "Hersh", "non-dropping-particle" : "", "parse-names" : false, "suffix" : "" }, { "dropping-particle" : "", "family" : "Tucker", "given" : "Chandra L.", "non-dropping-particle" : "", "parse-names" : false, "suffix" : "" } ], "container-title" : "Methods", "id" : "ITEM-2", "issue" : "4", "issued" : { "date-parts" : [ [ "2012" ] ] }, "page" : "385-391", "title" : "Light-mediated control of DNA transcription in yeast", "type" : "article-journal", "volume" : "58" }, "uris" : [ "http://www.mendeley.com/documents/?uuid=409170b7-7189-44a1-ad00-9c73a3868144" ] }, { "id" : "ITEM-3", "itemData" : { "DOI" : "10.1038/nbt734", "ISBN" : "1087-0156 (Print)\\r1087-0156 (Linking)", "ISSN" : "1087-0156", "PMID" : "12219076", "abstract" : "Regulatable transgene systems providing easily controlled, conditional induction or repression of expression are indispensable tools in biomedical and agricultural research and biotechnology. Several such systems have been developed for eukaryotes. Most of these rely on the administration of either exogenous chemicals or heat shock. Despite the general success of many of these systems, the potential for problems, such as toxic, unintended, or pleiotropic effects of the inducing chemical or treatment, can impose limitations on their use. We have developed a promoter system that can be induced, rapidly and reversibly, by short pulses of light. This system is based on the known red light-induced binding of the plant photoreceptor phytochrome to the protein PIF3 and the reversal of this binding by far-red light. We show here that yeast cells expressing two chimeric proteins, a phytochrome-GAL4-DNA-binding-domain fusion and a PIF3-GAL4-activation-domain fusion, are induced by red light to express selectable or \"scorable\" marker genes containing promoters with a GAL4 DNA-binding site, and that this induction is rapidly abrogated by subsequent far-red light. We further show that the extent of induction can be controlled precisely by titration of the number of photons delivered to the cells by the light pulse. Thus, this system has the potential to provide rapid, noninvasive, switchable control of the expression of a desired gene to a preselected level in any suitable cell by simple exposure to a light signal.", "author" : [ { "dropping-particle" : "", "family" : "Shimizu-Sato", "given" : "Sae", "non-dropping-particle" : "", "parse-names" : false, "suffix" : "" }, { "dropping-particle" : "", "family" : "Huq", "given" : "Enamul", "non-dropping-particle" : "", "parse-names" : false, "suffix" : "" }, { "dropping-particle" : "", "family" : "Tepperman", "given" : "James M", "non-dropping-particle" : "", "parse-names" : false, "suffix" : "" }, { "dropping-particle" : "", "family" : "Quail", "given" : "Peter H", "non-dropping-particle" : "", "parse-names" : false, "suffix" : "" } ], "container-title" : "Nature biotechnology", "id" : "ITEM-3", "issue" : "10", "issued" : { "date-parts" : [ [ "2002" ] ] }, "page" : "1041-4", "title" : "A light-switchable gene promoter system.", "type" : "article-journal", "volume" : "20" }, "uris" : [ "http://www.mendeley.com/documents/?uuid=e780b344-ca0f-4240-b078-5b0a80e908e9" ] }, { "id" : "ITEM-4", "itemData" : { "DOI" : "10.1021/ja3065667", "PMID" : "22963237", "abstract" : "Advanced gene regulatory systems are necessary for scientific research, synthetic biology, and gene-based medicine. An ideal system would allow facile spatiotemporal manipulation of gene expression within a cell population that is tunable, reversible, repeatable, and can be targeted to diverse DNA sequences. To meet these criteria, a gene regulation system was engineered that combines light-sensitive proteins and programmable zinc finger transcription factors. This system, light-inducible transcription using engineered zinc finger proteins (LITEZ), uses two light-inducible dimerizing proteins from Arabidopsis thaliana, GIGANTEA and the LOV domain of FKF1, to control synthetic zinc finger transcription factor activity in human cells. Activation of gene expression in human cells engineered with LITEZ was reversible and repeatable by modulating the duration of illumination. The level of gene expression could also be controlled by modulating light intensity. Finally, gene expression could be activated in a spatially defined pattern by illuminating the human cell culture through a photomask of arbitrary geometry. LITEZ enables new approaches for precisely regulating gene expression in biotechnology and medicine, as well as studying gene function, cell-cell interactions, and tissue morphogenesis.", "author" : [ { "dropping-particle" : "", "family" : "Polstein", "given" : "Lauren R", "non-dropping-particle" : "", "parse-names" : false, "suffix" : "" }, { "dropping-particle" : "", "family" : "Gersbach", "given" : "Charles a", "non-dropping-particle" : "", "parse-names" : false, "suffix" : "" } ], "container-title" : "J Am Chem Soc", "id" : "ITEM-4", "issue" : "40", "issued" : { "date-parts" : [ [ "2012" ] ] }, "page" : "16480-16483", "title" : "Light-inducible spatiotemporal control of gene activation by customizable zinc finger transcription factors.", "type" : "article-journal", "volume" : "134" }, "uris" : [ "http://www.mendeley.com/documents/?uuid=9a5a5d00-ddcf-4f53-abc7-eae92e56a653" ] }, { "id" : "ITEM-5", "itemData" : { "DOI" : "10.1038/nchembio.1753", "ISBN" : "1552-4469 (Electronic)\\r1552-4450 (Linking)", "ISSN" : "1552-4450", "PMID" : "25664691", "abstract" : "Optogenetic systems enable precise spatial and temporal control of cell behavior. We engineered a light-activated CRISPR-Cas9 effector (LACE) system that induces transcription of endogenous genes in the presence of blue light. This was accomplished by fusing the light-inducible heterodimerizing proteins CRY2 and CIB1 to a transactivation domain and the catalytically inactive dCas9, respectively. The versatile LACE system can be easily directed to new DNA sequences for the dynamic regulation of endogenous genes.", "author" : [ { "dropping-particle" : "", "family" : "Polstein", "given" : "Lauren R", "non-dropping-particle" : "", "parse-names" : false, "suffix" : "" }, { "dropping-particle" : "", "family" : "Gersbach", "given" : "Charles a", "non-dropping-particle" : "", "parse-names" : false, "suffix" : "" } ], "container-title" : "Nature Chemical Biology", "id" : "ITEM-5", "issue" : "3", "issued" : { "date-parts" : [ [ "2015" ] ] }, "page" : "198-200", "title" : "A light-inducible CRISPR-Cas9 system for control of endogenous gene activation", "type" : "article-journal", "volume" : "11" }, "uris" : [ "http://www.mendeley.com/documents/?uuid=01f165f4-1bc9-4e42-90a1-a2576df58ee6" ] } ], "mendeley" : { "formattedCitation" : "&lt;sup&gt;1\u20135&lt;/sup&gt;", "plainTextFormattedCitation" : "1\u20135", "previouslyFormattedCitation" : "&lt;sup&gt;1\u20135&lt;/sup&gt;"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96"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1–5</w:delText>
        </w:r>
        <w:r w:rsidR="00C67EC7" w:rsidRPr="00685B08" w:rsidDel="002C5A15">
          <w:rPr>
            <w:rFonts w:asciiTheme="minorHAnsi" w:hAnsiTheme="minorHAnsi" w:cs="Times New Roman"/>
            <w:color w:val="auto"/>
          </w:rPr>
          <w:fldChar w:fldCharType="end"/>
        </w:r>
        <w:r w:rsidRPr="00B6270E" w:rsidDel="002C5A15">
          <w:rPr>
            <w:rFonts w:asciiTheme="minorHAnsi" w:hAnsiTheme="minorHAnsi" w:cs="Times New Roman"/>
            <w:color w:val="auto"/>
          </w:rPr>
          <w:delText xml:space="preserve"> </w:delText>
        </w:r>
        <w:r w:rsidR="00A45E10" w:rsidRPr="00B6270E" w:rsidDel="002C5A15">
          <w:rPr>
            <w:rFonts w:asciiTheme="minorHAnsi" w:hAnsiTheme="minorHAnsi" w:cs="Times New Roman"/>
            <w:color w:val="auto"/>
          </w:rPr>
          <w:delText xml:space="preserve"> protein localization</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"10.1091/mbc.E13-03-0126", "ISBN" : "1059-1524", "ISSN" : "1939-4586", "PMID" : "23761071", "abstract" : "Protein localization plays a central role in cell biology. Although powerful tools exist to assay the spatial and temporal dynamics of proteins in living cells, our ability to control these dynamics has been much more limited. We previously used the phytochrome B- phytochrome-interacting factor light-gated dimerization system to recruit proteins to the plasma membrane, enabling us to control the activation of intracellular signals in mammalian cells. Here we extend this approach to achieve rapid, reversible, and titratable control of protein localization for eight different organelles/positions in budding yeast. By tagging genes at the endogenous locus, we can recruit proteins to or away from their normal sites of action. This system provides a general strategy for dynamically activating or inactivating proteins of interest by controlling their localization and therefore their availability to binding partners and substrates, as we demonstrate for galactose signaling. More importantly, the temporal and spatial precision of the system make it possible to identify when and where a given protein's activity is necessary for function, as we demonstrate for the mitotic cyclin Clb2 in nuclear fission and spindle stabilization. Our light-inducible organelle-targeting system represents a powerful approach for achieving a better understanding of complex biological systems.", "author" : [ { "dropping-particle" : "", "family" : "Yang", "given" : "Xiaojing", "non-dropping-particle" : "", "parse-names" : false, "suffix" : "" }, { "dropping-particle" : "", "family" : "Jost", "given" : "Anna Payne-Tobin", "non-dropping-particle" : "", "parse-names" : false, "suffix" : "" }, { "dropping-particle" : "", "family" : "Weiner", "given" : "Orion D.", "non-dropping-particle" : "", "parse-names" : false, "suffix" : "" }, { "dropping-particle" : "", "family" : "Tang", "given" : "Chao", "non-dropping-particle" : "", "parse-names" : false, "suffix" : "" } ], "container-title" : "Molecular biology of the cell", "id" : "ITEM-1", "issue" : "15", "issued" : { "date-parts" : [ [ "2013" ] ] }, "page" : "2419-30", "title" : "A light-inducible organelle-targeting system for dynamically activating and inactivating signaling in budding yeast.", "type" : "article-journal", "volume" : "24" }, "uris" : [ "http://www.mendeley.com/documents/?uuid=e6a5a64e-3721-479e-ae98-4cf7b643b3fd" ] } ], "mendeley" : { "formattedCitation" : "&lt;sup&gt;6&lt;/sup&gt;", "plainTextFormattedCitation" : "6", "previouslyFormattedCitation" : "&lt;sup&gt;6&lt;/sup&gt;"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97"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6</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 xml:space="preserve">protein </w:delText>
        </w:r>
        <w:r w:rsidR="00A45E10" w:rsidRPr="00B6270E" w:rsidDel="002C5A15">
          <w:rPr>
            <w:rFonts w:asciiTheme="minorHAnsi" w:hAnsiTheme="minorHAnsi" w:cs="Times New Roman"/>
            <w:color w:val="auto"/>
          </w:rPr>
          <w:delText>activity</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"10.1038/nmeth.2940", "ISBN" : "1548-7105 (Electronic)\\r1548-7091 (Linking)", "ISSN" : "1548-7105", "PMID" : "24793453", "abstract" : "We present a versatile platform to inactivate proteins in living cells using light, light-activated reversible inhibition by assembled trap (LARIAT), which sequesters target proteins into complexes formed by multimeric proteins and a blue light-mediated heterodimerization module. Using LARIAT, we inhibited diverse proteins that modulate cytoskeleton, lipid signaling and cell cycle with high spatiotemporal resolution. Use of single-domain antibodies extends the method to target proteins containing specific epitopes, including GFP.", "author" : [ { "dropping-particle" : "", "family" : "Lee", "given" : "Sangkyu", "non-dropping-particle" : "", "parse-names" : false, "suffix" : "" }, { "dropping-particle" : "", "family" : "Park", "given" : "Hyerim", "non-dropping-particle" : "", "parse-names" : false, "suffix" : "" }, { "dropping-particle" : "", "family" : "Kyung", "given" : "Taeyoon", "non-dropping-particle" : "", "parse-names" : false, "suffix" : "" }, { "dropping-particle" : "", "family" : "Kim", "given" : "Na Yeon", "non-dropping-particle" : "", "parse-names" : false, "suffix" : "" }, { "dropping-particle" : "", "family" : "Kim", "given" : "Sungsoo", "non-dropping-particle" : "", "parse-names" : false, "suffix" : "" }, { "dropping-particle" : "", "family" : "Kim", "given" : "Jihoon", "non-dropping-particle" : "", "parse-names" : false, "suffix" : "" }, { "dropping-particle" : "Do", "family" : "Heo", "given" : "Won", "non-dropping-particle" : "", "parse-names" : false, "suffix" : "" } ], "container-title" : "Nature methods", "id" : "ITEM-1", "issue" : "6", "issued" : { "date-parts" : [ [ "2014" ] ] }, "page" : "633-6", "title" : "Reversible protein inactivation by optogenetic trapping in cells.", "type" : "article-journal", "volume" : "11" }, "uris" : [ "http://www.mendeley.com/documents/?uuid=f4c1735f-1b24-42cb-b9cd-289b9afe9d36" ] }, { "id" : "ITEM-2", "itemData" : { "DOI" : "10.1038/nmeth.1524", "ISSN" : "1548-7091", "author" : [ { "dropping-particle" : "", "family" : "Kennedy", "given" : "Matthew J", "non-dropping-particle" : "", "parse-names" : false, "suffix" : "" }, { "dropping-particle" : "", "family" : "Hughes", "given" : "Robert M", "non-dropping-particle" : "", "parse-names" : false, "suffix" : "" }, { "dropping-particle" : "", "family" : "Peteya", "given" : "Leslie a", "non-dropping-particle" : "", "parse-names" : false, "suffix" : "" }, { "dropping-particle" : "", "family" : "Schwartz", "given" : "Joel W", "non-dropping-particle" : "", "parse-names" : false, "suffix" : "" }, { "dropping-particle" : "", "family" : "Ehlers", "given" : "Michael D", "non-dropping-particle" : "", "parse-names" : false, "suffix" : "" }, { "dropping-particle" : "", "family" : "Tucker", "given" : "Chandra L", "non-dropping-particle" : "", "parse-names" : false, "suffix" : "" } ], "container-title" : "Nature Methods", "id" : "ITEM-2", "issue" : "12", "issued" : { "date-parts" : [ [ "2010" ] ] }, "page" : "973-975", "title" : "Rapid blue-light\u2013mediated induction of protein interactions in living cells", "type" : "article-journal", "volume" : "7" }, "uris" : [ "http://www.mendeley.com/documents/?uuid=2c09d28a-01f8-44be-961f-b98164ec9e0d", "http://www.mendeley.com/documents/?uuid=ae0781cb-80e1-4fa7-97a4-e7ab8b2b0f58" ] }, { "id" : "ITEM-3", "itemData" : { "DOI" : "10.1091/mbc.E13-03-0126", "ISBN" : "1059-1524", "ISSN" : "1939-4586", "PMID" : "23761071", "abstract" : "Protein localization plays a central role in cell biology. Although powerful tools exist to assay the spatial and temporal dynamics of proteins in living cells, our ability to control these dynamics has been much more limited. We previously used the phytochrome B- phytochrome-interacting factor light-gated dimerization system to recruit proteins to the plasma membrane, enabling us to control the activation of intracellular signals in mammalian cells. Here we extend this approach to achieve rapid, reversible, and titratable control of protein localization for eight different organelles/positions in budding yeast. By tagging genes at the endogenous locus, we can recruit proteins to or away from their normal sites of action. This system provides a general strategy for dynamically activating or inactivating proteins of interest by controlling their localization and therefore their availability to binding partners and substrates, as we demonstrate for galactose signaling. More importantly, the temporal and spatial precision of the system make it possible to identify when and where a given protein's activity is necessary for function, as we demonstrate for the mitotic cyclin Clb2 in nuclear fission and spindle stabilization. Our light-inducible organelle-targeting system represents a powerful approach for achieving a better understanding of complex biological systems.", "author" : [ { "dropping-particle" : "", "family" : "Yang", "given" : "Xiaojing", "non-dropping-particle" : "", "parse-names" : false, "suffix" : "" }, { "dropping-particle" : "", "family" : "Jost", "given" : "Anna Payne-Tobin", "non-dropping-particle" : "", "parse-names" : false, "suffix" : "" }, { "dropping-particle" : "", "family" : "Weiner", "given" : "Orion D.", "non-dropping-particle" : "", "parse-names" : false, "suffix" : "" }, { "dropping-particle" : "", "family" : "Tang", "given" : "Chao", "non-dropping-particle" : "", "parse-names" : false, "suffix" : "" } ], "container-title" : "Molecular biology of the cell", "id" : "ITEM-3", "issue" : "15", "issued" : { "date-parts" : [ [ "2013" ] ] }, "page" : "2419-30", "title" : "A light-inducible organelle-targeting system for dynamically activating and inactivating signaling in budding yeast.", "type" : "article-journal", "volume" : "24" }, "uris" : [ "http://www.mendeley.com/documents/?uuid=e6a5a64e-3721-479e-ae98-4cf7b643b3fd" ] } ], "mendeley" : { "formattedCitation" : "&lt;sup&gt;6\u20138&lt;/sup&gt;", "plainTextFormattedCitation" : "6\u20138", "previouslyFormattedCitation" : "&lt;sup&gt;6\u20138&lt;/sup&gt;"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98"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6–8</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protein binding</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b/>
            <w:i/>
            <w:color w:val="auto"/>
          </w:rPr>
          <w:fldChar w:fldCharType="begin" w:fldLock="1"/>
        </w:r>
        <w:r w:rsidR="00DD79F1" w:rsidRPr="00B6270E" w:rsidDel="002C5A15">
          <w:rPr>
            <w:rFonts w:asciiTheme="minorHAnsi" w:hAnsiTheme="minorHAnsi" w:cs="Times New Roman"/>
            <w:b/>
            <w:i/>
            <w:color w:val="auto"/>
          </w:rPr>
          <w:delInstrText>ADDIN CSL_CITATION { "citationItems" : [ { "id" : "ITEM-1", "itemData" : { "DOI" : "10.1038/nbt.1569", "ISBN" : "1546-1696 (Electronic)\\r1087-0156 (Linking)", "ISSN" : "1087-0156", "PMID" : "19801976", "abstract" : "Protein-protein interactions are essential for many cellular processes. We have developed a technology called light-activated dimerization (LAD) to artificially induce protein hetero- and homodimerization in live cells using light. Using the FKF1 and GIGANTEA (GI) proteins of Arabidopsis thaliana, we have generated protein tags whose interaction is controlled by blue light. We demonstrated the utility of this system with LAD constructs that can recruit the small G-protein Rac1 to the plasma membrane and induce the local formation of lamellipodia in response to focal illumination. We also generated a light-activated transcription factor by fusing domains of GI and FKF1 to the DNA binding domain of Gal4 and the transactivation domain of VP16, respectively, showing that this technology is easily adapted to other systems. These studies set the stage for the development of light-regulated signaling molecules for controlling receptor activation, synapse formation and other signaling events in organisms", "author" : [ { "dropping-particle" : "", "family" : "Yazawa", "given" : "M", "non-dropping-particle" : "", "parse-names" : false, "suffix" : "" }, { "dropping-particle" : "", "family" : "Sadaghiani", "given" : "a M", "non-dropping-particle" : "", "parse-names" : false, "suffix" : "" }, { "dropping-particle" : "", "family" : "Hsueh", "given" : "B", "non-dropping-particle" : "", "parse-names" : false, "suffix" : "" }, { "dropping-particle" : "", "family" : "Dolmetsch", "given" : "R E", "non-dropping-particle" : "", "parse-names" : false, "suffix" : "" } ], "container-title" : "Nat Biotechnol.", "id" : "ITEM-1", "issue" : "10", "issued" : { "date-parts" : [ [ "2009" ] ] }, "page" : "941-945", "title" : "Induction of protein-protein interactions in live cells using light", "type" : "article-journal", "volume" : "27" }, "uris" : [ "http://www.mendeley.com/documents/?uuid=61637e50-6394-4b81-8528-0bfad11a6bc8", "http://www.mendeley.com/documents/?uuid=7ec1b2e6-a507-4614-a8ba-d6bbaa779093" ] }, { "id" : "ITEM-2", "itemData" : { "DOI" : "10.1021/bi401040m", "ISSN" : "1520-4995", "PMID" : "23992349", "abstract" : "With their utilization of light-driven allostery to control biochemical activities, photosensory proteins are of great interest as model systems and novel reagents for use by the basic science and engineering communities. One such protein, the light-activated EL222 transcription factor, from the marine bacterium Erythrobacter litoralis HTCC2594, is appealing for such studies, as it harnesses blue light to drive the reorientation of light-oxygen-voltage (LOV) sensory and helix-turn-helix (HTH) effector domains to allow photoactivation of gene transcription in natural and artificial systems. The protein conformational changes required for this process are not well understood, in part because of the relatively short lifetime of the EL222 photoexcited state (\u03c4 \u223c 29 s), which complicates its characterization via certain biophysical methods. Here we report how we have circumvented this limitation by creating an EL222 variant harboring V41I, L52I, A79Q, and V121I point mutations (AQTrip) that stabilizes the photoactivated state. Using the wild-type and AQTrip EL222 proteins, we have probed EL222 activation using a combination of solution scattering, nuclear magnetic resonance (NMR), and electromobility shift assays. Size-exclusion chromatography and light scattering indicate that AQTrip oligomerizes in the absence of DNA and selects for an EL222 dimer-DNA complex in the presence of DNA substrates. These results are confirmed in wild-type EL222 with a high-affinity DNA-binding site that stabilizes the complex. NMR analyses of the EL222-DNA complex confirm a 2:1 stoichiometry in the presence of a previously characterized DNA substrate. Combined, these novel approaches have validated a key mechanistic step, whereby blue light induces EL222 dimerization through LOV and HTH interfaces.", "author" : [ { "dropping-particle" : "", "family" : "Zoltowski", "given" : "Brian D", "non-dropping-particle" : "", "parse-names" : false, "suffix" : "" }, { "dropping-particle" : "", "family" : "Motta-Mena", "given" : "Laura B", "non-dropping-particle" : "", "parse-names" : false, "suffix" : "" }, { "dropping-particle" : "", "family" : "Gardner", "given" : "Kevin H", "non-dropping-particle" : "", "parse-names" : false, "suffix" : "" } ], "container-title" : "Biochemistry", "id" : "ITEM-2", "issue" : "38", "issued" : { "date-parts" : [ [ "2013", "9", "24" ] ] }, "page" : "6653-61", "title" : "Blue light-induced dimerization of a bacterial LOV-HTH DNA-binding protein.", "type" : "article-journal", "volume" : "52" }, "uris" : [ "http://www.mendeley.com/documents/?uuid=6f2edf35-7098-412b-a371-91f18cdab5e7" ] }, { "id" : "ITEM-3", "itemData" : { "DOI" : "10.1038/nmeth.1524", "ISSN" : "1548-7091", "author" : [ { "dropping-particle" : "", "family" : "Kennedy", "given" : "Matthew J", "non-dropping-particle" : "", "parse-names" : false, "suffix" : "" }, { "dropping-particle" : "", "family" : "Hughes", "given" : "Robert M", "non-dropping-particle" : "", "parse-names" : false, "suffix" : "" }, { "dropping-particle" : "", "family" : "Peteya", "given" : "Leslie a", "non-dropping-particle" : "", "parse-names" : false, "suffix" : "" }, { "dropping-particle" : "", "family" : "Schwartz", "given" : "Joel W", "non-dropping-particle" : "", "parse-names" : false, "suffix" : "" }, { "dropping-particle" : "", "family" : "Ehlers", "given" : "Michael D", "non-dropping-particle" : "", "parse-names" : false, "suffix" : "" }, { "dropping-particle" : "", "family" : "Tucker", "given" : "Chandra L", "non-dropping-particle" : "", "parse-names" : false, "suffix" : "" } ], "container-title" : "Nature Methods", "id" : "ITEM-3", "issue" : "12", "issued" : { "date-parts" : [ [ "2010" ] ] }, "page" : "973-975", "title" : "Rapid blue-light\u2013mediated induction of protein interactions in living cells", "type" : "article-journal", "volume" : "7" }, "uris" : [ "http://www.mendeley.com/documents/?uuid=ae0781cb-80e1-4fa7-97a4-e7ab8b2b0f58", "http://www.mendeley.com/documents/?uuid=2c09d28a-01f8-44be-961f-b98164ec9e0d" ] } ], "mendeley" : { "formattedCitation" : "&lt;sup&gt;8\u201310&lt;/sup&gt;", "plainTextFormattedCitation" : "8\u201310", "previouslyFormattedCitation" : "&lt;sup&gt;8\u201310&lt;/sup&gt;" }, "properties" : { "noteIndex" : 0 }, "schema" : "https://github.com/citation-style-language/schema/raw/master/csl-citation.json" }</w:delInstrText>
        </w:r>
        <w:r w:rsidR="00C67EC7" w:rsidRPr="00B6270E" w:rsidDel="002C5A15">
          <w:rPr>
            <w:rFonts w:asciiTheme="minorHAnsi" w:hAnsiTheme="minorHAnsi" w:cs="Times New Roman"/>
            <w:b/>
            <w:i/>
            <w:color w:val="auto"/>
            <w:rPrChange w:id="99" w:author="Author" w:date="2016-05-27T14:08:00Z">
              <w:rPr>
                <w:rFonts w:asciiTheme="minorHAnsi" w:hAnsiTheme="minorHAnsi" w:cs="Times New Roman"/>
                <w:b/>
                <w:i/>
                <w:color w:val="auto"/>
              </w:rPr>
            </w:rPrChange>
          </w:rPr>
          <w:fldChar w:fldCharType="separate"/>
        </w:r>
        <w:r w:rsidR="00A45E10" w:rsidRPr="00B6270E" w:rsidDel="002C5A15">
          <w:rPr>
            <w:rFonts w:asciiTheme="minorHAnsi" w:hAnsiTheme="minorHAnsi" w:cs="Times New Roman"/>
            <w:noProof/>
            <w:color w:val="auto"/>
            <w:vertAlign w:val="superscript"/>
          </w:rPr>
          <w:delText>8–10</w:delText>
        </w:r>
        <w:r w:rsidR="00C67EC7" w:rsidRPr="00685B08" w:rsidDel="002C5A15">
          <w:rPr>
            <w:rFonts w:asciiTheme="minorHAnsi" w:hAnsiTheme="minorHAnsi" w:cs="Times New Roman"/>
            <w:b/>
            <w:i/>
            <w:color w:val="auto"/>
          </w:rPr>
          <w:fldChar w:fldCharType="end"/>
        </w:r>
        <w:r w:rsidR="00A45E10" w:rsidRPr="00B6270E" w:rsidDel="002C5A15">
          <w:rPr>
            <w:rFonts w:asciiTheme="minorHAnsi" w:hAnsiTheme="minorHAnsi" w:cs="Times New Roman"/>
            <w:color w:val="auto"/>
          </w:rPr>
          <w:delText xml:space="preserve"> and </w:delText>
        </w:r>
        <w:r w:rsidR="00A3274B" w:rsidRPr="00B6270E" w:rsidDel="002C5A15">
          <w:rPr>
            <w:rFonts w:asciiTheme="minorHAnsi" w:hAnsiTheme="minorHAnsi" w:cs="Times New Roman"/>
            <w:color w:val="auto"/>
          </w:rPr>
          <w:delText xml:space="preserve">protein </w:delText>
        </w:r>
        <w:r w:rsidR="00A45E10" w:rsidRPr="00B6270E" w:rsidDel="002C5A15">
          <w:rPr>
            <w:rFonts w:asciiTheme="minorHAnsi" w:hAnsiTheme="minorHAnsi" w:cs="Times New Roman"/>
            <w:color w:val="auto"/>
          </w:rPr>
          <w:delText>degradation</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"10.1016/j.chembiol.2013.03.005", "ISSN" : "10745521", "author" : [ { "dropping-particle" : "", "family" : "Renicke", "given" : "Christian", "non-dropping-particle" : "", "parse-names" : false, "suffix" : "" }, { "dropping-particle" : "", "family" : "Schuster", "given" : "Daniel", "non-dropping-particle" : "", "parse-names" : false, "suffix" : "" }, { "dropping-particle" : "", "family" : "Usherenko", "given" : "Svetlana", "non-dropping-particle" : "", "parse-names" : false, "suffix" : "" }, { "dropping-particle" : "", "family" : "Essen", "given" : "Lars-Oliver", "non-dropping-particle" : "", "parse-names" : false, "suffix" : "" }, { "dropping-particle" : "", "family" : "Taxis", "given" : "Christof", "non-dropping-particle" : "", "parse-names" : false, "suffix" : "" } ], "container-title" : "Chemistry &amp; Biology", "id" : "ITEM-1", "issue" : "4", "issued" : { "date-parts" : [ [ "2013" ] ] }, "page" : "619-626", "publisher" : "Elsevier Ltd", "title" : "A LOV2 Domain-Based Optogenetic Tool to Control Protein Degradation and Cellular Function", "type" : "article-journal", "volume" : "20" }, "uris" : [ "http://www.mendeley.com/documents/?uuid=4f0486c2-79eb-4376-9368-25628122cf51" ] } ], "mendeley" : { "formattedCitation" : "&lt;sup&gt;11&lt;/sup&gt;", "plainTextFormattedCitation" : "11", "previouslyFormattedCitation" : "&lt;sup&gt;11&lt;/sup&gt;"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00"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11</w:delText>
        </w:r>
        <w:r w:rsidR="00C67EC7" w:rsidRPr="00685B08" w:rsidDel="002C5A15">
          <w:rPr>
            <w:rFonts w:asciiTheme="minorHAnsi" w:hAnsiTheme="minorHAnsi" w:cs="Times New Roman"/>
            <w:color w:val="auto"/>
          </w:rPr>
          <w:fldChar w:fldCharType="end"/>
        </w:r>
        <w:r w:rsidR="004650AC"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 xml:space="preserve">A method for culturing cells in a controlled environment with programmed </w:delText>
        </w:r>
        <w:r w:rsidR="00B11468" w:rsidRPr="00B6270E" w:rsidDel="002C5A15">
          <w:rPr>
            <w:rFonts w:asciiTheme="minorHAnsi" w:hAnsiTheme="minorHAnsi" w:cs="Times New Roman"/>
            <w:color w:val="auto"/>
          </w:rPr>
          <w:delText>optical stimulation</w:delText>
        </w:r>
        <w:r w:rsidR="00135CE2" w:rsidRPr="00B6270E" w:rsidDel="002C5A15">
          <w:rPr>
            <w:rFonts w:asciiTheme="minorHAnsi" w:hAnsiTheme="minorHAnsi" w:cs="Times New Roman"/>
            <w:color w:val="auto"/>
          </w:rPr>
          <w:delText xml:space="preserve"> and </w:delText>
        </w:r>
        <w:r w:rsidR="00475798" w:rsidRPr="00B6270E" w:rsidDel="002C5A15">
          <w:rPr>
            <w:rFonts w:asciiTheme="minorHAnsi" w:hAnsiTheme="minorHAnsi" w:cs="Times New Roman"/>
            <w:color w:val="auto"/>
          </w:rPr>
          <w:delText xml:space="preserve">measuring </w:delText>
        </w:r>
        <w:r w:rsidR="00DA0F65" w:rsidRPr="00B6270E" w:rsidDel="002C5A15">
          <w:rPr>
            <w:rFonts w:asciiTheme="minorHAnsi" w:hAnsiTheme="minorHAnsi" w:cs="Times New Roman"/>
            <w:color w:val="auto"/>
          </w:rPr>
          <w:delText>t</w:delText>
        </w:r>
        <w:r w:rsidR="008916C9" w:rsidRPr="00B6270E" w:rsidDel="002C5A15">
          <w:rPr>
            <w:rFonts w:asciiTheme="minorHAnsi" w:hAnsiTheme="minorHAnsi" w:cs="Times New Roman"/>
            <w:color w:val="auto"/>
          </w:rPr>
          <w:delText>heir response over biologically relevant timescales</w:delText>
        </w:r>
        <w:r w:rsidR="00135CE2"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 xml:space="preserve">is </w:delText>
        </w:r>
        <w:r w:rsidR="004650AC" w:rsidRPr="00B6270E" w:rsidDel="002C5A15">
          <w:rPr>
            <w:rFonts w:asciiTheme="minorHAnsi" w:hAnsiTheme="minorHAnsi" w:cs="Times New Roman"/>
            <w:color w:val="auto"/>
          </w:rPr>
          <w:delText xml:space="preserve">necessary </w:delText>
        </w:r>
        <w:r w:rsidR="00A3274B" w:rsidRPr="00B6270E" w:rsidDel="002C5A15">
          <w:rPr>
            <w:rFonts w:asciiTheme="minorHAnsi" w:hAnsiTheme="minorHAnsi" w:cs="Times New Roman"/>
            <w:color w:val="auto"/>
          </w:rPr>
          <w:delText xml:space="preserve">to </w:delText>
        </w:r>
        <w:r w:rsidR="00475798" w:rsidRPr="00B6270E" w:rsidDel="002C5A15">
          <w:rPr>
            <w:rFonts w:asciiTheme="minorHAnsi" w:hAnsiTheme="minorHAnsi" w:cs="Times New Roman"/>
            <w:color w:val="auto"/>
          </w:rPr>
          <w:delText>exploit the</w:delText>
        </w:r>
        <w:r w:rsidR="00A3274B" w:rsidRPr="00B6270E" w:rsidDel="002C5A15">
          <w:rPr>
            <w:rFonts w:asciiTheme="minorHAnsi" w:hAnsiTheme="minorHAnsi" w:cs="Times New Roman"/>
            <w:color w:val="auto"/>
          </w:rPr>
          <w:delText xml:space="preserve"> potential of these tools for research in cell biology and biotechnology.</w:delText>
        </w:r>
        <w:r w:rsidR="008916C9" w:rsidRPr="00B6270E" w:rsidDel="002C5A15">
          <w:rPr>
            <w:rFonts w:asciiTheme="minorHAnsi" w:hAnsiTheme="minorHAnsi" w:cs="Times New Roman"/>
            <w:color w:val="auto"/>
          </w:rPr>
          <w:delText xml:space="preserve"> </w:delText>
        </w:r>
        <w:r w:rsidR="00877701" w:rsidRPr="00B6270E" w:rsidDel="002C5A15">
          <w:rPr>
            <w:rFonts w:asciiTheme="minorHAnsi" w:hAnsiTheme="minorHAnsi" w:cs="Times New Roman"/>
            <w:color w:val="auto"/>
          </w:rPr>
          <w:delText xml:space="preserve">Our method takes advantage of chemostasis to maintain </w:delText>
        </w:r>
        <w:r w:rsidR="00607D37" w:rsidRPr="00B6270E" w:rsidDel="002C5A15">
          <w:rPr>
            <w:rFonts w:asciiTheme="minorHAnsi" w:hAnsiTheme="minorHAnsi" w:cs="Times New Roman"/>
            <w:color w:val="auto"/>
          </w:rPr>
          <w:delText xml:space="preserve">a </w:delText>
        </w:r>
        <w:r w:rsidR="00877701" w:rsidRPr="00B6270E" w:rsidDel="002C5A15">
          <w:rPr>
            <w:rFonts w:asciiTheme="minorHAnsi" w:hAnsiTheme="minorHAnsi" w:cs="Times New Roman"/>
            <w:color w:val="auto"/>
          </w:rPr>
          <w:delText xml:space="preserve">constant cell growth rate in a well-mixed, aerated, </w:delText>
        </w:r>
        <w:r w:rsidR="00475798" w:rsidRPr="00B6270E" w:rsidDel="002C5A15">
          <w:rPr>
            <w:rFonts w:asciiTheme="minorHAnsi" w:hAnsiTheme="minorHAnsi" w:cs="Times New Roman"/>
            <w:color w:val="auto"/>
          </w:rPr>
          <w:delText xml:space="preserve">and </w:delText>
        </w:r>
        <w:r w:rsidR="00877701" w:rsidRPr="00B6270E" w:rsidDel="002C5A15">
          <w:rPr>
            <w:rFonts w:asciiTheme="minorHAnsi" w:hAnsiTheme="minorHAnsi" w:cs="Times New Roman"/>
            <w:color w:val="auto"/>
          </w:rPr>
          <w:delText>temperature</w:delText>
        </w:r>
        <w:r w:rsidR="00475798" w:rsidRPr="00B6270E" w:rsidDel="002C5A15">
          <w:rPr>
            <w:rFonts w:asciiTheme="minorHAnsi" w:hAnsiTheme="minorHAnsi" w:cs="Times New Roman"/>
            <w:color w:val="auto"/>
          </w:rPr>
          <w:delText>-</w:delText>
        </w:r>
        <w:r w:rsidR="00877701" w:rsidRPr="00B6270E" w:rsidDel="002C5A15">
          <w:rPr>
            <w:rFonts w:asciiTheme="minorHAnsi" w:hAnsiTheme="minorHAnsi" w:cs="Times New Roman"/>
            <w:color w:val="auto"/>
          </w:rPr>
          <w:delText>controlled</w:delText>
        </w:r>
        <w:r w:rsidR="00012671" w:rsidRPr="00B6270E" w:rsidDel="002C5A15">
          <w:rPr>
            <w:rFonts w:asciiTheme="minorHAnsi" w:hAnsiTheme="minorHAnsi" w:cs="Times New Roman"/>
            <w:color w:val="auto"/>
          </w:rPr>
          <w:delText xml:space="preserve"> glass</w:delText>
        </w:r>
        <w:r w:rsidR="00877701" w:rsidRPr="00B6270E" w:rsidDel="002C5A15">
          <w:rPr>
            <w:rFonts w:asciiTheme="minorHAnsi" w:hAnsiTheme="minorHAnsi" w:cs="Times New Roman"/>
            <w:color w:val="auto"/>
          </w:rPr>
          <w:delText xml:space="preserve"> cultur</w:delText>
        </w:r>
        <w:r w:rsidR="00012671" w:rsidRPr="00B6270E" w:rsidDel="002C5A15">
          <w:rPr>
            <w:rFonts w:asciiTheme="minorHAnsi" w:hAnsiTheme="minorHAnsi" w:cs="Times New Roman"/>
            <w:color w:val="auto"/>
          </w:rPr>
          <w:delText>ing vessel</w:delText>
        </w:r>
        <w:r w:rsidR="00C67EC7" w:rsidRPr="00685B08" w:rsidDel="002C5A15">
          <w:rPr>
            <w:rFonts w:asciiTheme="minorHAnsi" w:hAnsiTheme="minorHAnsi" w:cs="Times New Roman"/>
            <w:color w:val="auto"/>
          </w:rPr>
          <w:fldChar w:fldCharType="begin" w:fldLock="1"/>
        </w:r>
        <w:r w:rsidR="004E4E45" w:rsidRPr="00B6270E" w:rsidDel="002C5A15">
          <w:rPr>
            <w:rFonts w:asciiTheme="minorHAnsi" w:hAnsiTheme="minorHAnsi" w:cs="Times New Roman"/>
            <w:color w:val="auto"/>
          </w:rPr>
          <w:delInstrText>ADDIN CSL_CITATION { "citationItems" : [ { "id" : "ITEM-1", "itemData" : { "ISSN" : "0036-8075", "PMID" : "14787503", "author" : [ { "dropping-particle" : "", "family" : "NOVICK", "given" : "A", "non-dropping-particle" : "", "parse-names" : false, "suffix" : "" }, { "dropping-particle" : "", "family" : "SZILARD", "given" : "L", "non-dropping-particle" : "", "parse-names" : false, "suffix" : "" } ], "container-title" : "Science (New York, N.Y.)", "id" : "ITEM-1", "issue" : "2920", "issued" : { "date-parts" : [ [ "1950", "12", "15" ] ] }, "page" : "715-6", "title" : "Description of the chemostat.", "type" : "article-journal", "volume" : "112" }, "uris" : [ "http://www.mendeley.com/documents/?uuid=2e9d500c-5f19-4828-99ed-9476d62af585" ] }, { "id" : "ITEM-2", "itemData" : { "author" : [ { "dropping-particle" : "", "family" : "MONOD", "given" : "J.", "non-dropping-particle" : "", "parse-names" : false, "suffix" : "" } ], "container-title" : "Ann. Inst. Pasteur", "id" : "ITEM-2", "issue" : "4", "issued" : { "date-parts" : [ [ "1950", "10", "25" ] ] }, "language" : "not specified", "page" : "390-410", "title" : "La technique de culture continue. Th\u00e9orie et applications.", "type" : "article-journal", "volume" : "79" }, "uris" : [ "http://www.mendeley.com/documents/?uuid=30ae411a-20e3-4a65-9053-740fbee27682" ] } ], "mendeley" : { "formattedCitation" : "&lt;sup&gt;12,13&lt;/sup&gt;", "plainTextFormattedCitation" : "12,13", "previouslyFormattedCitation" : "&lt;sup&gt;12,13&lt;/sup&gt;"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01" w:author="Author" w:date="2016-05-27T14:08:00Z">
              <w:rPr>
                <w:rFonts w:asciiTheme="minorHAnsi" w:hAnsiTheme="minorHAnsi" w:cs="Times New Roman"/>
                <w:color w:val="auto"/>
              </w:rPr>
            </w:rPrChange>
          </w:rPr>
          <w:fldChar w:fldCharType="separate"/>
        </w:r>
        <w:r w:rsidR="004E4E45" w:rsidRPr="00B6270E" w:rsidDel="002C5A15">
          <w:rPr>
            <w:rFonts w:asciiTheme="minorHAnsi" w:hAnsiTheme="minorHAnsi" w:cs="Times New Roman"/>
            <w:noProof/>
            <w:color w:val="auto"/>
            <w:vertAlign w:val="superscript"/>
          </w:rPr>
          <w:delText>12,13</w:delText>
        </w:r>
        <w:r w:rsidR="00C67EC7" w:rsidRPr="00685B08" w:rsidDel="002C5A15">
          <w:rPr>
            <w:rFonts w:asciiTheme="minorHAnsi" w:hAnsiTheme="minorHAnsi" w:cs="Times New Roman"/>
            <w:color w:val="auto"/>
          </w:rPr>
          <w:fldChar w:fldCharType="end"/>
        </w:r>
        <w:r w:rsidR="00012671" w:rsidRPr="00B6270E" w:rsidDel="002C5A15">
          <w:rPr>
            <w:rFonts w:asciiTheme="minorHAnsi" w:hAnsiTheme="minorHAnsi" w:cs="Times New Roman"/>
            <w:color w:val="auto"/>
          </w:rPr>
          <w:delText xml:space="preserve"> that is</w:delText>
        </w:r>
        <w:r w:rsidR="00877701" w:rsidRPr="00B6270E" w:rsidDel="002C5A15">
          <w:rPr>
            <w:rFonts w:asciiTheme="minorHAnsi" w:hAnsiTheme="minorHAnsi" w:cs="Times New Roman"/>
            <w:color w:val="auto"/>
          </w:rPr>
          <w:delText xml:space="preserve"> exposed to programmed illumination. </w:delText>
        </w:r>
        <w:r w:rsidR="00135CE2" w:rsidRPr="00B6270E" w:rsidDel="002C5A15">
          <w:rPr>
            <w:rFonts w:asciiTheme="minorHAnsi" w:hAnsiTheme="minorHAnsi" w:cs="Times New Roman"/>
            <w:color w:val="auto"/>
          </w:rPr>
          <w:delText>W</w:delText>
        </w:r>
        <w:r w:rsidR="00877701" w:rsidRPr="00B6270E" w:rsidDel="002C5A15">
          <w:rPr>
            <w:rFonts w:asciiTheme="minorHAnsi" w:hAnsiTheme="minorHAnsi" w:cs="Times New Roman"/>
            <w:color w:val="auto"/>
          </w:rPr>
          <w:delText xml:space="preserve">e image </w:delText>
        </w:r>
        <w:r w:rsidR="002D0F02" w:rsidRPr="00B6270E" w:rsidDel="002C5A15">
          <w:rPr>
            <w:rFonts w:asciiTheme="minorHAnsi" w:hAnsiTheme="minorHAnsi" w:cs="Times New Roman"/>
            <w:color w:val="auto"/>
          </w:rPr>
          <w:delText xml:space="preserve">individual cells in the culture </w:delText>
        </w:r>
        <w:r w:rsidR="00012671" w:rsidRPr="00B6270E" w:rsidDel="002C5A15">
          <w:rPr>
            <w:rFonts w:asciiTheme="minorHAnsi" w:hAnsiTheme="minorHAnsi" w:cs="Times New Roman"/>
            <w:color w:val="auto"/>
          </w:rPr>
          <w:delText>effluent</w:delText>
        </w:r>
        <w:r w:rsidR="00135CE2" w:rsidRPr="00B6270E" w:rsidDel="002C5A15">
          <w:rPr>
            <w:rFonts w:asciiTheme="minorHAnsi" w:hAnsiTheme="minorHAnsi" w:cs="Times New Roman"/>
            <w:color w:val="auto"/>
          </w:rPr>
          <w:delText xml:space="preserve"> with an inverted microscope t</w:delText>
        </w:r>
        <w:r w:rsidR="00877701" w:rsidRPr="00B6270E" w:rsidDel="002C5A15">
          <w:rPr>
            <w:rFonts w:asciiTheme="minorHAnsi" w:hAnsiTheme="minorHAnsi" w:cs="Times New Roman"/>
            <w:color w:val="auto"/>
          </w:rPr>
          <w:delText xml:space="preserve">o measure the </w:delText>
        </w:r>
        <w:r w:rsidR="00135CE2" w:rsidRPr="00B6270E" w:rsidDel="002C5A15">
          <w:rPr>
            <w:rFonts w:asciiTheme="minorHAnsi" w:hAnsiTheme="minorHAnsi" w:cs="Times New Roman"/>
            <w:color w:val="auto"/>
          </w:rPr>
          <w:delText xml:space="preserve">response </w:delText>
        </w:r>
        <w:r w:rsidR="00012671" w:rsidRPr="00B6270E" w:rsidDel="002C5A15">
          <w:rPr>
            <w:rFonts w:asciiTheme="minorHAnsi" w:hAnsiTheme="minorHAnsi" w:cs="Times New Roman"/>
            <w:color w:val="auto"/>
          </w:rPr>
          <w:delText xml:space="preserve">of the culture </w:delText>
        </w:r>
        <w:r w:rsidR="00135CE2" w:rsidRPr="00B6270E" w:rsidDel="002C5A15">
          <w:rPr>
            <w:rFonts w:asciiTheme="minorHAnsi" w:hAnsiTheme="minorHAnsi" w:cs="Times New Roman"/>
            <w:color w:val="auto"/>
          </w:rPr>
          <w:delText>to the</w:delText>
        </w:r>
        <w:r w:rsidR="00877701" w:rsidRPr="00B6270E" w:rsidDel="002C5A15">
          <w:rPr>
            <w:rFonts w:asciiTheme="minorHAnsi" w:hAnsiTheme="minorHAnsi" w:cs="Times New Roman"/>
            <w:color w:val="auto"/>
          </w:rPr>
          <w:delText xml:space="preserve"> programmed illumination. </w:delText>
        </w:r>
        <w:r w:rsidR="00877701" w:rsidRPr="00B6270E" w:rsidDel="002C5A15">
          <w:rPr>
            <w:rFonts w:asciiTheme="minorHAnsi" w:hAnsiTheme="minorHAnsi" w:cs="Times New Roman"/>
          </w:rPr>
          <w:delText xml:space="preserve">The culturing, sampling, imaging, and image analysis </w:delText>
        </w:r>
        <w:r w:rsidR="00135CE2" w:rsidRPr="00B6270E" w:rsidDel="002C5A15">
          <w:rPr>
            <w:rFonts w:asciiTheme="minorHAnsi" w:hAnsiTheme="minorHAnsi" w:cs="Times New Roman"/>
          </w:rPr>
          <w:delText>are</w:delText>
        </w:r>
        <w:r w:rsidR="00877701" w:rsidRPr="00B6270E" w:rsidDel="002C5A15">
          <w:rPr>
            <w:rFonts w:asciiTheme="minorHAnsi" w:hAnsiTheme="minorHAnsi" w:cs="Times New Roman"/>
          </w:rPr>
          <w:delText xml:space="preserve"> fully automated so that the</w:delText>
        </w:r>
        <w:r w:rsidR="00877701" w:rsidRPr="00B6270E" w:rsidDel="002C5A15">
          <w:rPr>
            <w:rFonts w:asciiTheme="minorHAnsi" w:hAnsiTheme="minorHAnsi" w:cs="Times New Roman"/>
            <w:color w:val="auto"/>
          </w:rPr>
          <w:delText xml:space="preserve"> fluorescence intensity and cellular morphology of the effluent cell culture can be measured over multiple days without user input.</w:delText>
        </w:r>
        <w:r w:rsidR="00607D37" w:rsidRPr="00B6270E" w:rsidDel="002C5A15">
          <w:rPr>
            <w:rFonts w:asciiTheme="minorHAnsi" w:hAnsiTheme="minorHAnsi" w:cs="Times New Roman"/>
            <w:color w:val="auto"/>
          </w:rPr>
          <w:delText xml:space="preserve"> </w:delText>
        </w:r>
      </w:del>
    </w:p>
    <w:p w14:paraId="61B92747" w14:textId="77777777" w:rsidR="00EB2C52" w:rsidRPr="00B6270E" w:rsidDel="002C5A15" w:rsidRDefault="00135CE2" w:rsidP="00ED44A3">
      <w:pPr>
        <w:spacing w:after="0" w:line="240" w:lineRule="auto"/>
        <w:ind w:firstLine="720"/>
        <w:rPr>
          <w:del w:id="102" w:author="Author" w:date="2016-05-27T12:05:00Z"/>
          <w:rFonts w:asciiTheme="minorHAnsi" w:hAnsiTheme="minorHAnsi" w:cs="Times New Roman"/>
          <w:color w:val="auto"/>
        </w:rPr>
      </w:pPr>
      <w:del w:id="103" w:author="Author" w:date="2016-05-27T12:05:00Z">
        <w:r w:rsidRPr="00B6270E" w:rsidDel="002C5A15">
          <w:rPr>
            <w:rFonts w:asciiTheme="minorHAnsi" w:hAnsiTheme="minorHAnsi" w:cs="Times New Roman"/>
            <w:color w:val="auto"/>
          </w:rPr>
          <w:delText xml:space="preserve">Our </w:delText>
        </w:r>
        <w:r w:rsidR="00705745" w:rsidRPr="00B6270E" w:rsidDel="002C5A15">
          <w:rPr>
            <w:rFonts w:asciiTheme="minorHAnsi" w:hAnsiTheme="minorHAnsi" w:cs="Times New Roman"/>
            <w:color w:val="auto"/>
          </w:rPr>
          <w:delText xml:space="preserve">apparatus </w:delText>
        </w:r>
        <w:r w:rsidRPr="00B6270E" w:rsidDel="002C5A15">
          <w:rPr>
            <w:rFonts w:asciiTheme="minorHAnsi" w:hAnsiTheme="minorHAnsi" w:cs="Times New Roman"/>
            <w:color w:val="auto"/>
          </w:rPr>
          <w:delText xml:space="preserve">is made of readily available components and is inexpensive.  This protocol can be implemented in most labs familiar with </w:delText>
        </w:r>
        <w:r w:rsidR="00705745" w:rsidRPr="00B6270E" w:rsidDel="002C5A15">
          <w:rPr>
            <w:rFonts w:asciiTheme="minorHAnsi" w:hAnsiTheme="minorHAnsi" w:cs="Times New Roman"/>
            <w:color w:val="auto"/>
          </w:rPr>
          <w:delText xml:space="preserve">growing </w:delText>
        </w:r>
        <w:r w:rsidRPr="00B6270E" w:rsidDel="002C5A15">
          <w:rPr>
            <w:rFonts w:asciiTheme="minorHAnsi" w:hAnsiTheme="minorHAnsi" w:cs="Times New Roman"/>
            <w:color w:val="auto"/>
          </w:rPr>
          <w:delText>cell culture and microscop</w:delText>
        </w:r>
        <w:r w:rsidR="00705745" w:rsidRPr="00B6270E" w:rsidDel="002C5A15">
          <w:rPr>
            <w:rFonts w:asciiTheme="minorHAnsi" w:hAnsiTheme="minorHAnsi" w:cs="Times New Roman"/>
            <w:color w:val="auto"/>
          </w:rPr>
          <w:delText>y</w:delText>
        </w:r>
        <w:r w:rsidRPr="00B6270E" w:rsidDel="002C5A15">
          <w:rPr>
            <w:rFonts w:asciiTheme="minorHAnsi" w:hAnsiTheme="minorHAnsi" w:cs="Times New Roman"/>
            <w:color w:val="auto"/>
          </w:rPr>
          <w:delText xml:space="preserve">.  In our device, </w:delText>
        </w:r>
        <w:r w:rsidR="00607D37" w:rsidRPr="00B6270E" w:rsidDel="002C5A15">
          <w:rPr>
            <w:rFonts w:asciiTheme="minorHAnsi" w:hAnsiTheme="minorHAnsi" w:cs="Times New Roman"/>
            <w:color w:val="auto"/>
          </w:rPr>
          <w:delText xml:space="preserve">microbes are grown in continuous culture with media entering the culturing vessel as effluent leaves. </w:delText>
        </w:r>
        <w:r w:rsidRPr="00B6270E" w:rsidDel="002C5A15">
          <w:rPr>
            <w:rFonts w:asciiTheme="minorHAnsi" w:hAnsiTheme="minorHAnsi" w:cs="Times New Roman"/>
            <w:color w:val="auto"/>
          </w:rPr>
          <w:delText xml:space="preserve">A </w:delText>
        </w:r>
        <w:r w:rsidR="00EB2C52" w:rsidRPr="00B6270E" w:rsidDel="002C5A15">
          <w:rPr>
            <w:rFonts w:asciiTheme="minorHAnsi" w:hAnsiTheme="minorHAnsi" w:cs="Times New Roman"/>
            <w:color w:val="auto"/>
          </w:rPr>
          <w:delText>transparent</w:delText>
        </w:r>
        <w:r w:rsidR="00DB366B" w:rsidRPr="00B6270E" w:rsidDel="002C5A15">
          <w:rPr>
            <w:rFonts w:asciiTheme="minorHAnsi" w:hAnsiTheme="minorHAnsi" w:cs="Times New Roman"/>
            <w:color w:val="auto"/>
          </w:rPr>
          <w:delText xml:space="preserve"> culturing vessel</w:delText>
        </w:r>
        <w:r w:rsidR="00482631" w:rsidRPr="00B6270E" w:rsidDel="002C5A15">
          <w:rPr>
            <w:rFonts w:asciiTheme="minorHAnsi" w:hAnsiTheme="minorHAnsi" w:cs="Times New Roman"/>
            <w:color w:val="auto"/>
          </w:rPr>
          <w:delText xml:space="preserve"> is placed above a</w:delText>
        </w:r>
      </w:del>
      <w:ins w:id="104" w:author="Author" w:date="2016-05-23T15:03:00Z">
        <w:del w:id="105" w:author="Author" w:date="2016-05-27T12:05:00Z">
          <w:r w:rsidR="00D403B4" w:rsidRPr="00B6270E" w:rsidDel="002C5A15">
            <w:rPr>
              <w:rFonts w:asciiTheme="minorHAnsi" w:hAnsiTheme="minorHAnsi" w:cs="Times New Roman"/>
              <w:color w:val="auto"/>
            </w:rPr>
            <w:delText xml:space="preserve"> matrix of light emitting diodes</w:delText>
          </w:r>
        </w:del>
      </w:ins>
      <w:del w:id="106" w:author="Author" w:date="2016-05-27T12:05:00Z">
        <w:r w:rsidR="00482631" w:rsidRPr="00B6270E" w:rsidDel="002C5A15">
          <w:rPr>
            <w:rFonts w:asciiTheme="minorHAnsi" w:hAnsiTheme="minorHAnsi" w:cs="Times New Roman"/>
            <w:color w:val="auto"/>
          </w:rPr>
          <w:delText xml:space="preserve">n </w:delText>
        </w:r>
      </w:del>
      <w:ins w:id="107" w:author="Author" w:date="2016-05-23T15:03:00Z">
        <w:del w:id="108" w:author="Author" w:date="2016-05-27T12:05:00Z">
          <w:r w:rsidR="00D403B4" w:rsidRPr="00B6270E" w:rsidDel="002C5A15">
            <w:rPr>
              <w:rFonts w:asciiTheme="minorHAnsi" w:hAnsiTheme="minorHAnsi" w:cs="Times New Roman"/>
              <w:color w:val="auto"/>
            </w:rPr>
            <w:delText>(</w:delText>
          </w:r>
        </w:del>
      </w:ins>
      <w:del w:id="109" w:author="Author" w:date="2016-05-27T12:05:00Z">
        <w:r w:rsidR="00482631" w:rsidRPr="00B6270E" w:rsidDel="002C5A15">
          <w:rPr>
            <w:rFonts w:asciiTheme="minorHAnsi" w:hAnsiTheme="minorHAnsi" w:cs="Times New Roman"/>
            <w:color w:val="auto"/>
          </w:rPr>
          <w:delText>LED</w:delText>
        </w:r>
      </w:del>
      <w:ins w:id="110" w:author="Author" w:date="2016-05-23T15:03:00Z">
        <w:del w:id="111" w:author="Author" w:date="2016-05-27T12:05:00Z">
          <w:r w:rsidR="00D403B4" w:rsidRPr="00B6270E" w:rsidDel="002C5A15">
            <w:rPr>
              <w:rFonts w:asciiTheme="minorHAnsi" w:hAnsiTheme="minorHAnsi" w:cs="Times New Roman"/>
              <w:color w:val="auto"/>
            </w:rPr>
            <w:delText>)</w:delText>
          </w:r>
        </w:del>
      </w:ins>
      <w:del w:id="112" w:author="Author" w:date="2016-05-27T12:05:00Z">
        <w:r w:rsidR="00482631" w:rsidRPr="00B6270E" w:rsidDel="002C5A15">
          <w:rPr>
            <w:rFonts w:asciiTheme="minorHAnsi" w:hAnsiTheme="minorHAnsi" w:cs="Times New Roman"/>
            <w:color w:val="auto"/>
          </w:rPr>
          <w:delText xml:space="preserve"> matrix capable of emitting 10µW-10mW of light. Two peristaltic pumps are used to add media and remove cell culture, with the difference escaping through an overflow outlet. A heating pad</w:delText>
        </w:r>
        <w:r w:rsidR="00DB366B" w:rsidRPr="00B6270E" w:rsidDel="002C5A15">
          <w:rPr>
            <w:rFonts w:asciiTheme="minorHAnsi" w:hAnsiTheme="minorHAnsi" w:cs="Times New Roman"/>
            <w:color w:val="auto"/>
          </w:rPr>
          <w:delText xml:space="preserve"> </w:delText>
        </w:r>
        <w:r w:rsidR="00D31595" w:rsidRPr="00B6270E" w:rsidDel="002C5A15">
          <w:rPr>
            <w:rFonts w:asciiTheme="minorHAnsi" w:hAnsiTheme="minorHAnsi" w:cs="Times New Roman"/>
            <w:color w:val="auto"/>
          </w:rPr>
          <w:delText>maintain</w:delText>
        </w:r>
        <w:r w:rsidRPr="00B6270E" w:rsidDel="002C5A15">
          <w:rPr>
            <w:rFonts w:asciiTheme="minorHAnsi" w:hAnsiTheme="minorHAnsi" w:cs="Times New Roman"/>
            <w:color w:val="auto"/>
          </w:rPr>
          <w:delText>s</w:delText>
        </w:r>
        <w:r w:rsidR="00482631" w:rsidRPr="00B6270E" w:rsidDel="002C5A15">
          <w:rPr>
            <w:rFonts w:asciiTheme="minorHAnsi" w:hAnsiTheme="minorHAnsi" w:cs="Times New Roman"/>
            <w:color w:val="auto"/>
          </w:rPr>
          <w:delText xml:space="preserve"> the temperature. Air is continually pumped into the </w:delText>
        </w:r>
        <w:r w:rsidR="00705745" w:rsidRPr="00B6270E" w:rsidDel="002C5A15">
          <w:rPr>
            <w:rFonts w:asciiTheme="minorHAnsi" w:hAnsiTheme="minorHAnsi" w:cs="Times New Roman"/>
            <w:color w:val="auto"/>
          </w:rPr>
          <w:delText>culturing vessel</w:delText>
        </w:r>
        <w:r w:rsidR="00482631" w:rsidRPr="00B6270E" w:rsidDel="002C5A15">
          <w:rPr>
            <w:rFonts w:asciiTheme="minorHAnsi" w:hAnsiTheme="minorHAnsi" w:cs="Times New Roman"/>
            <w:color w:val="auto"/>
          </w:rPr>
          <w:delText xml:space="preserve"> to maintain a positive pressure as well as to mix and aerate the culture. </w:delText>
        </w:r>
        <w:r w:rsidR="00EB2C52" w:rsidRPr="00B6270E" w:rsidDel="002C5A15">
          <w:rPr>
            <w:rFonts w:asciiTheme="minorHAnsi" w:hAnsiTheme="minorHAnsi" w:cs="Times New Roman"/>
            <w:color w:val="auto"/>
          </w:rPr>
          <w:delText xml:space="preserve">Except for </w:delText>
        </w:r>
        <w:r w:rsidR="00607D37" w:rsidRPr="00B6270E" w:rsidDel="002C5A15">
          <w:rPr>
            <w:rFonts w:asciiTheme="minorHAnsi" w:hAnsiTheme="minorHAnsi" w:cs="Times New Roman"/>
            <w:color w:val="auto"/>
          </w:rPr>
          <w:delText xml:space="preserve">the air pump, power to these devices is regulated by a </w:delText>
        </w:r>
        <w:r w:rsidR="00D31595" w:rsidRPr="00B6270E" w:rsidDel="002C5A15">
          <w:rPr>
            <w:rFonts w:asciiTheme="minorHAnsi" w:hAnsiTheme="minorHAnsi" w:cs="Times New Roman"/>
            <w:color w:val="auto"/>
          </w:rPr>
          <w:delText xml:space="preserve">microcontroller </w:delText>
        </w:r>
        <w:r w:rsidR="00EB2C52" w:rsidRPr="00B6270E" w:rsidDel="002C5A15">
          <w:rPr>
            <w:rFonts w:asciiTheme="minorHAnsi" w:hAnsiTheme="minorHAnsi" w:cs="Times New Roman"/>
            <w:color w:val="auto"/>
          </w:rPr>
          <w:delText xml:space="preserve">that </w:delText>
        </w:r>
        <w:r w:rsidR="00607D37" w:rsidRPr="00B6270E" w:rsidDel="002C5A15">
          <w:rPr>
            <w:rFonts w:asciiTheme="minorHAnsi" w:hAnsiTheme="minorHAnsi" w:cs="Times New Roman"/>
            <w:color w:val="auto"/>
          </w:rPr>
          <w:delText>also</w:delText>
        </w:r>
        <w:r w:rsidR="00D31595" w:rsidRPr="00B6270E" w:rsidDel="002C5A15">
          <w:rPr>
            <w:rFonts w:asciiTheme="minorHAnsi" w:hAnsiTheme="minorHAnsi" w:cs="Times New Roman"/>
            <w:color w:val="auto"/>
          </w:rPr>
          <w:delText xml:space="preserve"> receives input from a thermometer and </w:delText>
        </w:r>
        <w:r w:rsidR="00EB2C52" w:rsidRPr="00B6270E" w:rsidDel="002C5A15">
          <w:rPr>
            <w:rFonts w:asciiTheme="minorHAnsi" w:hAnsiTheme="minorHAnsi" w:cs="Times New Roman"/>
            <w:color w:val="auto"/>
          </w:rPr>
          <w:delText xml:space="preserve">a </w:delText>
        </w:r>
        <w:r w:rsidR="00D31595" w:rsidRPr="00B6270E" w:rsidDel="002C5A15">
          <w:rPr>
            <w:rFonts w:asciiTheme="minorHAnsi" w:hAnsiTheme="minorHAnsi" w:cs="Times New Roman"/>
            <w:color w:val="auto"/>
          </w:rPr>
          <w:delText xml:space="preserve">connected desktop computer. </w:delText>
        </w:r>
        <w:r w:rsidR="00482631" w:rsidRPr="00B6270E" w:rsidDel="002C5A15">
          <w:rPr>
            <w:rFonts w:asciiTheme="minorHAnsi" w:hAnsiTheme="minorHAnsi" w:cs="Times New Roman"/>
            <w:color w:val="auto"/>
          </w:rPr>
          <w:delText xml:space="preserve">The effluent </w:delText>
        </w:r>
        <w:r w:rsidR="00D31595" w:rsidRPr="00B6270E" w:rsidDel="002C5A15">
          <w:rPr>
            <w:rFonts w:asciiTheme="minorHAnsi" w:hAnsiTheme="minorHAnsi" w:cs="Times New Roman"/>
            <w:color w:val="auto"/>
          </w:rPr>
          <w:delText xml:space="preserve">cell culture </w:delText>
        </w:r>
        <w:r w:rsidR="00482631" w:rsidRPr="00B6270E" w:rsidDel="002C5A15">
          <w:rPr>
            <w:rFonts w:asciiTheme="minorHAnsi" w:hAnsiTheme="minorHAnsi" w:cs="Times New Roman"/>
            <w:color w:val="auto"/>
          </w:rPr>
          <w:delText xml:space="preserve">is pumped to a microfluidic </w:delText>
        </w:r>
        <w:r w:rsidRPr="00B6270E" w:rsidDel="002C5A15">
          <w:rPr>
            <w:rFonts w:asciiTheme="minorHAnsi" w:hAnsiTheme="minorHAnsi" w:cs="Times New Roman"/>
            <w:color w:val="auto"/>
          </w:rPr>
          <w:delText xml:space="preserve">device </w:delText>
        </w:r>
        <w:r w:rsidR="00482631" w:rsidRPr="00B6270E" w:rsidDel="002C5A15">
          <w:rPr>
            <w:rFonts w:asciiTheme="minorHAnsi" w:hAnsiTheme="minorHAnsi" w:cs="Times New Roman"/>
            <w:color w:val="auto"/>
          </w:rPr>
          <w:delText>on the stage of an inverted microscope. Non-fluorescent and fluorescent images are</w:delText>
        </w:r>
        <w:r w:rsidR="00D31595" w:rsidRPr="00B6270E" w:rsidDel="002C5A15">
          <w:rPr>
            <w:rFonts w:asciiTheme="minorHAnsi" w:hAnsiTheme="minorHAnsi" w:cs="Times New Roman"/>
            <w:color w:val="auto"/>
          </w:rPr>
          <w:delText xml:space="preserve"> automatically</w:delText>
        </w:r>
        <w:r w:rsidR="00482631" w:rsidRPr="00B6270E" w:rsidDel="002C5A15">
          <w:rPr>
            <w:rFonts w:asciiTheme="minorHAnsi" w:hAnsiTheme="minorHAnsi" w:cs="Times New Roman"/>
            <w:color w:val="auto"/>
          </w:rPr>
          <w:delText xml:space="preserve"> acquired</w:delText>
        </w:r>
        <w:r w:rsidR="00D31595" w:rsidRPr="00B6270E" w:rsidDel="002C5A15">
          <w:rPr>
            <w:rFonts w:asciiTheme="minorHAnsi" w:hAnsiTheme="minorHAnsi" w:cs="Times New Roman"/>
            <w:color w:val="auto"/>
          </w:rPr>
          <w:delText>.</w:delText>
        </w:r>
        <w:r w:rsidR="00482631" w:rsidRPr="00B6270E" w:rsidDel="002C5A15">
          <w:rPr>
            <w:rFonts w:asciiTheme="minorHAnsi" w:hAnsiTheme="minorHAnsi" w:cs="Times New Roman"/>
            <w:color w:val="auto"/>
          </w:rPr>
          <w:delText xml:space="preserve"> </w:delText>
        </w:r>
        <w:r w:rsidR="00EB2C52" w:rsidRPr="00B6270E" w:rsidDel="002C5A15">
          <w:rPr>
            <w:rFonts w:asciiTheme="minorHAnsi" w:hAnsiTheme="minorHAnsi" w:cs="Times New Roman"/>
            <w:color w:val="auto"/>
          </w:rPr>
          <w:delText>The cells in the images are characterized by an algorithm that locates each cell as a region of interest (ROI) and measures the properties of each ROI.</w:delText>
        </w:r>
      </w:del>
    </w:p>
    <w:p w14:paraId="1724B719" w14:textId="77777777" w:rsidR="004650AC" w:rsidRPr="00B6270E" w:rsidDel="002C5A15" w:rsidRDefault="00B11468" w:rsidP="00ED44A3">
      <w:pPr>
        <w:spacing w:after="0" w:line="240" w:lineRule="auto"/>
        <w:ind w:firstLine="720"/>
        <w:jc w:val="left"/>
        <w:rPr>
          <w:del w:id="113" w:author="Author" w:date="2016-05-27T12:05:00Z"/>
          <w:rFonts w:asciiTheme="minorHAnsi" w:hAnsiTheme="minorHAnsi" w:cs="Times New Roman"/>
          <w:color w:val="auto"/>
        </w:rPr>
      </w:pPr>
      <w:del w:id="114" w:author="Author" w:date="2016-05-27T12:05:00Z">
        <w:r w:rsidRPr="00B6270E" w:rsidDel="002C5A15">
          <w:rPr>
            <w:rFonts w:asciiTheme="minorHAnsi" w:hAnsiTheme="minorHAnsi" w:cs="Times New Roman"/>
            <w:color w:val="auto"/>
          </w:rPr>
          <w:delText xml:space="preserve">To demonstrate the application of this protocol, we </w:delText>
        </w:r>
        <w:r w:rsidR="00901213" w:rsidRPr="00B6270E" w:rsidDel="002C5A15">
          <w:rPr>
            <w:rFonts w:asciiTheme="minorHAnsi" w:hAnsiTheme="minorHAnsi" w:cs="Times New Roman"/>
            <w:color w:val="auto"/>
          </w:rPr>
          <w:delText xml:space="preserve">measured the response of </w:delText>
        </w:r>
        <w:r w:rsidR="00901213" w:rsidRPr="00B6270E" w:rsidDel="002C5A15">
          <w:rPr>
            <w:rFonts w:asciiTheme="minorHAnsi" w:hAnsiTheme="minorHAnsi" w:cs="Times New Roman"/>
            <w:i/>
            <w:color w:val="auto"/>
          </w:rPr>
          <w:delText xml:space="preserve">Saccharomyces cerevisiae </w:delText>
        </w:r>
        <w:r w:rsidR="00901213" w:rsidRPr="00B6270E" w:rsidDel="002C5A15">
          <w:rPr>
            <w:rFonts w:asciiTheme="minorHAnsi" w:hAnsiTheme="minorHAnsi" w:cs="Times New Roman"/>
            <w:color w:val="auto"/>
          </w:rPr>
          <w:delText>cells engineered with a blue-light responsive optogenetic system controlling the expression of fluorescent protein to varying light intensities</w:delText>
        </w:r>
        <w:r w:rsidRPr="00B6270E" w:rsidDel="002C5A15">
          <w:rPr>
            <w:rFonts w:asciiTheme="minorHAnsi" w:hAnsiTheme="minorHAnsi" w:cs="Times New Roman"/>
            <w:color w:val="auto"/>
          </w:rPr>
          <w:delText xml:space="preserve">.  </w:delText>
        </w:r>
        <w:r w:rsidR="00EB2C52" w:rsidRPr="00B6270E" w:rsidDel="002C5A15">
          <w:rPr>
            <w:rFonts w:asciiTheme="minorHAnsi" w:hAnsiTheme="minorHAnsi" w:cs="Times New Roman"/>
            <w:color w:val="auto"/>
          </w:rPr>
          <w:delText xml:space="preserve">Multiple optogenetic systems for controlling gene expression exist </w:delText>
        </w:r>
        <w:r w:rsidR="00C67EC7" w:rsidRPr="00685B08" w:rsidDel="002C5A15">
          <w:rPr>
            <w:rFonts w:asciiTheme="minorHAnsi" w:hAnsiTheme="minorHAnsi" w:cs="Times New Roman"/>
            <w:color w:val="auto"/>
          </w:rPr>
          <w:fldChar w:fldCharType="begin" w:fldLock="1"/>
        </w:r>
        <w:r w:rsidR="00EB2C52" w:rsidRPr="00B6270E" w:rsidDel="002C5A15">
          <w:rPr>
            <w:rFonts w:asciiTheme="minorHAnsi" w:hAnsiTheme="minorHAnsi" w:cs="Times New Roman"/>
            <w:color w:val="auto"/>
          </w:rPr>
          <w:delInstrText>ADDIN CSL_CITATION { "citationItems" : [ { "id" : "ITEM-1", "itemData" : { "author" : [ { "dropping-particle" : "", "family" : "Shimizu-Sato", "given" : "S", "non-dropping-particle" : "", "parse-names" : false, "suffix" : "" }, { "dropping-particle" : "", "family" : "Huq", "given" : "E", "non-dropping-particle" : "", "parse-names" : false, "suffix" : "" }, { "dropping-particle" : "", "family" : "Tepperman", "given" : "J M", "non-dropping-particle" : "", "parse-names" : false, "suffix" : "" }, { "dropping-particle" : "", "family" : "Quail", "given" : "P H", "non-dropping-particle" : "", "parse-names" : false, "suffix" : "" } ], "container-title" : "Nature Biotechnology", "id" : "ITEM-1", "issued" : { "date-parts" : [ [ "2002" ] ] }, "page" : "1041-1044", "title" : "A light-switchable gene promoter system", "type" : "article-journal", "volume" : "20" }, "uris" : [ "http://www.mendeley.com/documents/?uuid=8a4401dd-65cb-4053-bbe9-66cf2fa969c7", "http://www.mendeley.com/documents/?uuid=b89e819d-eeb1-4ac2-92dd-be7949479d1f" ] }, { "id" : "ITEM-2", "itemData" : { "author" : [ { "dropping-particle" : "", "family" : "Kennedy", "given" : "M J", "non-dropping-particle" : "", "parse-names" : false, "suffix" : "" }, { "dropping-particle" : "", "family" : "Hughes", "given" : "R M", "non-dropping-particle" : "", "parse-names" : false, "suffix" : "" }, { "dropping-particle" : "", "family" : "Peteya", "given" : "L A", "non-dropping-particle" : "", "parse-names" : false, "suffix" : "" }, { "dropping-particle" : "", "family" : "Schwartz", "given" : "J W", "non-dropping-particle" : "", "parse-names" : false, "suffix" : "" }, { "dropping-particle" : "", "family" : "Ehlers", "given" : "M D", "non-dropping-particle" : "", "parse-names" : false, "suffix" : "" }, { "dropping-particle" : "", "family" : "Tucker", "given" : "C L", "non-dropping-particle" : "", "parse-names" : false, "suffix" : "" } ], "container-title" : "Nature Methods", "id" : "ITEM-2", "issued" : { "date-parts" : [ [ "2010" ] ] }, "page" : "973-975", "title" : "Rapid blue-light-mediated induction of protein interactions in living cells", "type" : "article-journal", "volume" : "7" }, "uris" : [ "http://www.mendeley.com/documents/?uuid=01a902a4-48c7-44d9-a536-093863d004a9", "http://www.mendeley.com/documents/?uuid=edaab444-9d59-4320-a403-336a83e851e2" ] }, { "id" : "ITEM-3", "itemData" : { "author" : [ { "dropping-particle" : "", "family" : "Olson", "given" : "Evan J", "non-dropping-particle" : "", "parse-names" : false, "suffix" : "" }, { "dropping-particle" : "", "family" : "Tabor", "given" : "Jeffrey J", "non-dropping-particle" : "", "parse-names" : false, "suffix" : "" } ], "container-title" : "Nature chemical biology", "id" : "ITEM-3", "issue" : "7", "issued" : { "date-parts" : [ [ "2014" ] ] }, "page" : "502-511", "publisher" : "Nature Publishing Group", "title" : "Optogenetic characterization methods overcome key challenges in synthetic and systems biology", "type" : "article-journal", "volume" : "10" }, "uris" : [ "http://www.mendeley.com/documents/?uuid=964187c4-252c-4e97-a93a-4bd0ef6aad8a", "http://www.mendeley.com/documents/?uuid=69793972-4a3e-4d37-a1d7-76b9ce77b0ef" ] } ], "mendeley" : { "formattedCitation" : "&lt;sup&gt;14\u201316&lt;/sup&gt;", "plainTextFormattedCitation" : "14\u201316", "previouslyFormattedCitation" : "&lt;sup&gt;14\u201316&lt;/sup&gt;"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15" w:author="Author" w:date="2016-05-27T14:08:00Z">
              <w:rPr>
                <w:rFonts w:asciiTheme="minorHAnsi" w:hAnsiTheme="minorHAnsi" w:cs="Times New Roman"/>
                <w:color w:val="auto"/>
              </w:rPr>
            </w:rPrChange>
          </w:rPr>
          <w:fldChar w:fldCharType="separate"/>
        </w:r>
        <w:r w:rsidR="00EB2C52" w:rsidRPr="00B6270E" w:rsidDel="002C5A15">
          <w:rPr>
            <w:rFonts w:asciiTheme="minorHAnsi" w:hAnsiTheme="minorHAnsi" w:cs="Times New Roman"/>
            <w:noProof/>
            <w:color w:val="auto"/>
            <w:vertAlign w:val="superscript"/>
          </w:rPr>
          <w:delText>14–16</w:delText>
        </w:r>
        <w:r w:rsidR="00C67EC7" w:rsidRPr="00685B08" w:rsidDel="002C5A15">
          <w:rPr>
            <w:rFonts w:asciiTheme="minorHAnsi" w:hAnsiTheme="minorHAnsi" w:cs="Times New Roman"/>
            <w:color w:val="auto"/>
          </w:rPr>
          <w:fldChar w:fldCharType="end"/>
        </w:r>
        <w:r w:rsidR="00EB2C52" w:rsidRPr="00B6270E" w:rsidDel="002C5A15">
          <w:rPr>
            <w:rFonts w:asciiTheme="minorHAnsi" w:hAnsiTheme="minorHAnsi" w:cs="Times New Roman"/>
            <w:color w:val="auto"/>
          </w:rPr>
          <w:delText xml:space="preserve">. </w:delText>
        </w:r>
        <w:r w:rsidRPr="00B6270E" w:rsidDel="002C5A15">
          <w:rPr>
            <w:rFonts w:asciiTheme="minorHAnsi" w:hAnsiTheme="minorHAnsi" w:cs="Times New Roman"/>
            <w:color w:val="auto"/>
          </w:rPr>
          <w:delText>C</w:delText>
        </w:r>
        <w:r w:rsidR="00A45E10" w:rsidRPr="00B6270E" w:rsidDel="002C5A15">
          <w:rPr>
            <w:rFonts w:asciiTheme="minorHAnsi" w:hAnsiTheme="minorHAnsi" w:cs="Times New Roman"/>
            <w:color w:val="auto"/>
          </w:rPr>
          <w:delText xml:space="preserve">ommonly known as baker’s yeast, </w:delText>
        </w:r>
        <w:r w:rsidR="00A45E10" w:rsidRPr="00B6270E" w:rsidDel="002C5A15">
          <w:rPr>
            <w:rFonts w:asciiTheme="minorHAnsi" w:hAnsiTheme="minorHAnsi" w:cs="Times New Roman"/>
            <w:i/>
            <w:color w:val="auto"/>
          </w:rPr>
          <w:delText>S. cerevisiae</w:delText>
        </w:r>
        <w:r w:rsidR="00A45E10" w:rsidRPr="00B6270E" w:rsidDel="002C5A15">
          <w:rPr>
            <w:rFonts w:asciiTheme="minorHAnsi" w:hAnsiTheme="minorHAnsi" w:cs="Times New Roman"/>
            <w:color w:val="auto"/>
          </w:rPr>
          <w:delText xml:space="preserve"> is</w:delText>
        </w:r>
        <w:r w:rsidR="002D0F02" w:rsidRPr="00B6270E" w:rsidDel="002C5A15">
          <w:rPr>
            <w:rFonts w:asciiTheme="minorHAnsi" w:hAnsiTheme="minorHAnsi" w:cs="Times New Roman"/>
            <w:color w:val="auto"/>
          </w:rPr>
          <w:delText xml:space="preserve"> an important</w:delText>
        </w:r>
        <w:r w:rsidR="00A45E10" w:rsidRPr="00B6270E" w:rsidDel="002C5A15">
          <w:rPr>
            <w:rFonts w:asciiTheme="minorHAnsi" w:hAnsiTheme="minorHAnsi" w:cs="Times New Roman"/>
            <w:color w:val="auto"/>
          </w:rPr>
          <w:delText xml:space="preserve"> </w:delText>
        </w:r>
        <w:r w:rsidR="002321AC" w:rsidRPr="00B6270E" w:rsidDel="002C5A15">
          <w:rPr>
            <w:rFonts w:asciiTheme="minorHAnsi" w:hAnsiTheme="minorHAnsi" w:cs="Times New Roman"/>
            <w:color w:val="auto"/>
          </w:rPr>
          <w:delText xml:space="preserve">model eukaryotic organism </w:delText>
        </w:r>
        <w:r w:rsidR="00A45E10" w:rsidRPr="00B6270E" w:rsidDel="002C5A15">
          <w:rPr>
            <w:rFonts w:asciiTheme="minorHAnsi" w:hAnsiTheme="minorHAnsi" w:cs="Times New Roman"/>
            <w:color w:val="auto"/>
          </w:rPr>
          <w:delText>for studies in systems biology and synthetic biology</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"10.1534/genetics.111.130765", "ISBN" : "1943-2631 (Electronic)\\r0016-6731 (Linking)", "ISSN" : "00166731", "PMID" : "22084421", "abstract" : "In this essay, we revisit the status of yeast as a model system for biology. We first summarize important contributions of yeast to eukaryotic biology that we anticipated in 1988 in our first article on the subject. We then describe transformative developments that we did not anticipate, most of which followed the publication of the complete genomic sequence of Saccharomyces cerevisiae in 1996. In the intervening 23 years it appears to us that yeast has graduated from a position as the premier model for eukaryotic cell biology to become the pioneer organism that has facilitated the establishment of the entirely new fields of study called \"functional genomics\" and \"systems biology.\" These new fields look beyond the functions of individual genes and proteins, focusing on how these interact and work together to determine the properties of living cells and organisms.", "author" : [ { "dropping-particle" : "", "family" : "Botstein", "given" : "David", "non-dropping-particle" : "", "parse-names" : false, "suffix" : "" }, { "dropping-particle" : "", "family" : "Fink", "given" : "Gerald R.", "non-dropping-particle" : "", "parse-names" : false, "suffix" : "" } ], "container-title" : "Genetics", "id" : "ITEM-1", "issue" : "3", "issued" : { "date-parts" : [ [ "2011" ] ] }, "page" : "695-704", "title" : "Yeast: An experimental organism for 21st century biology", "type" : "article-journal", "volume" : "189" }, "uris" : [ "http://www.mendeley.com/documents/?uuid=a35767f6-45d1-4a79-8a0d-fb3edd273dbd" ] } ], "mendeley" : { "formattedCitation" : "&lt;sup&gt;17&lt;/sup&gt;", "plainTextFormattedCitation" : "17", "previouslyFormattedCitation" : "&lt;sup&gt;17&lt;/sup&gt;"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16"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17</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and </w:delText>
        </w:r>
        <w:r w:rsidR="002321AC" w:rsidRPr="00B6270E" w:rsidDel="002C5A15">
          <w:rPr>
            <w:rFonts w:asciiTheme="minorHAnsi" w:hAnsiTheme="minorHAnsi" w:cs="Times New Roman"/>
            <w:color w:val="auto"/>
          </w:rPr>
          <w:delText xml:space="preserve">a </w:delText>
        </w:r>
        <w:r w:rsidR="002D0F02" w:rsidRPr="00B6270E" w:rsidDel="002C5A15">
          <w:rPr>
            <w:rFonts w:asciiTheme="minorHAnsi" w:hAnsiTheme="minorHAnsi" w:cs="Times New Roman"/>
            <w:color w:val="auto"/>
          </w:rPr>
          <w:delText xml:space="preserve">common chassis </w:delText>
        </w:r>
        <w:r w:rsidR="00A45E10" w:rsidRPr="00B6270E" w:rsidDel="002C5A15">
          <w:rPr>
            <w:rFonts w:asciiTheme="minorHAnsi" w:hAnsiTheme="minorHAnsi" w:cs="Times New Roman"/>
            <w:color w:val="auto"/>
          </w:rPr>
          <w:delText xml:space="preserve">for industrial </w:delText>
        </w:r>
        <w:r w:rsidR="00CF2FDD" w:rsidRPr="00B6270E" w:rsidDel="002C5A15">
          <w:rPr>
            <w:rFonts w:asciiTheme="minorHAnsi" w:hAnsiTheme="minorHAnsi" w:cs="Times New Roman"/>
            <w:color w:val="auto"/>
          </w:rPr>
          <w:delText xml:space="preserve">and biotechnological </w:delText>
        </w:r>
        <w:r w:rsidR="00A45E10" w:rsidRPr="00B6270E" w:rsidDel="002C5A15">
          <w:rPr>
            <w:rFonts w:asciiTheme="minorHAnsi" w:hAnsiTheme="minorHAnsi" w:cs="Times New Roman"/>
            <w:color w:val="auto"/>
          </w:rPr>
          <w:delText>applications</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"10.1186/s12934-015-0332-3", "ISSN" : "1475-2859", "PMID" : "26376732", "abstract" : "BACKGROUND: Protoberberine alkaloids are bioactive molecules abundant in plant preparations for traditional medicines. Yeast engineered to express biosynthetic pathways for fermentative production of these compounds will further enable investigation of the medicinal properties of these molecules and development of alkaloid-based drugs with improved efficacy and safety. Here, we describe the optimization of a biosynthetic pathway in Saccharomyces cerevisiae for conversion of rac-norlaudanosoline to the protoberberine alkaloid (S)-canadine.\n\nRESULTS: This yeast strain is engineered to express seven heterologous enzymes, resulting in protoberberine alkaloid production from a simple benzylisoquinoline alkaloid precursor. The seven enzymes include three membrane-bound enzymes: the flavin-dependent oxidase berberine bridge enzyme, the cytochrome P450 canadine synthase, and a cytochrome P450 reductase. A number of strategies were implemented to improve flux through the pathway, including enzyme variant screening, genetic copy number variation, and culture optimization, that led to an over 70-fold increase in canadine titer up to 1.8\u00a0mg/L. Increased canadine titers enable extension of the pathway to produce berberine, a major constituent of several traditional medicines, for the first time in a microbial host. We also demonstrate that this strain is viable at pilot scale.\n\nCONCLUSIONS: By applying metabolic engineering and synthetic biology strategies for increased conversion of simple benzylisoquinoline alkaloids to complex protoberberine alkaloids, this work will facilitate chemoenzymatic synthesis or de novo biosynthesis of these and other high-value compounds using a microbial cell factory.", "author" : [ { "dropping-particle" : "", "family" : "Galanie", "given" : "Stephanie", "non-dropping-particle" : "", "parse-names" : false, "suffix" : "" }, { "dropping-particle" : "", "family" : "Smolke", "given" : "Christina D", "non-dropping-particle" : "", "parse-names" : false, "suffix" : "" } ], "container-title" : "Microbial cell factories", "id" : "ITEM-1", "issue" : "1", "issued" : { "date-parts" : [ [ "2015", "1" ] ] }, "note" : "This is interesting", "page" : "144", "title" : "Optimization of yeast-based production of medicinal protoberberine alkaloids.", "type" : "article-journal", "volume" : "14" }, "uris" : [ "http://www.mendeley.com/documents/?uuid=c12f920f-6432-4a91-8deb-897b2afec269" ] }, { "id" : "ITEM-2", "itemData" : { "DOI" : "10.1038/nbt1028", "ISSN" : "1087-0156", "PMID" : "15529166", "abstract" : "Yeast and fungal protein expression systems are used for the production of many industrially relevant enzymes, and are widely used by the research community to produce proteins that cannot be actively expressed in Escherichia coli or require glycosylation for proper folding and biological activity. However, for the production of therapeutic glycoproteins intended for use in humans, yeasts have been less useful because of their inability to modify proteins with human glycosylation structures. Yeast glycosylation is of the high-mannose type, which confers a short in vivo half-life to the protein and may render it less efficacious or even immunogenic. Several ways of humanizing yeast-derived glycoproteins have been tried, including enzymatically modifying proteins in vitro and modulating host glycosylation pathways in vivo. Recent advances in the glycoengineering of yeasts and the expression of therapeutic glycoproteins in humanized yeasts have shown significant promise, and are challenging the current dominance of therapeutic protein production based on mammalian cell culture.", "author" : [ { "dropping-particle" : "", "family" : "Gerngross", "given" : "Tillman U", "non-dropping-particle" : "", "parse-names" : false, "suffix" : "" } ], "container-title" : "Nature biotechnology", "id" : "ITEM-2", "issue" : "11", "issued" : { "date-parts" : [ [ "2004", "11" ] ] }, "page" : "1409-14", "title" : "Advances in the production of human therapeutic proteins in yeasts and filamentous fungi.", "type" : "article-journal", "volume" : "22" }, "uris" : [ "http://www.mendeley.com/documents/?uuid=6785be85-c390-4a67-9e57-d98b0d3c1921" ] }, { "id" : "ITEM-3", "itemData" : { "DOI" : "10.1007/s10482-006-9085-7", "ISSN" : "0003-6072", "PMID" : "17033882", "abstract" : "Fuel ethanol production from plant biomass hydrolysates by Saccharomyces cerevisiae is of great economic and environmental significance. This paper reviews the current status with respect to alcoholic fermentation of the main plant biomass-derived monosaccharides by this yeast. Wild-type S. cerevisiae strains readily ferment glucose, mannose and fructose via the Embden-Meyerhof pathway of glycolysis, while galactose is fermented via the Leloir pathway. Construction of yeast strains that efficiently convert other potentially fermentable substrates in plant biomass hydrolysates into ethanol is a major challenge in metabolic engineering. The most abundant of these compounds is xylose. Recent metabolic and evolutionary engineering studies on S. cerevisiae strains that express a fungal xylose isomerase have enabled the rapid and efficient anaerobic fermentation of this pentose. L: -Arabinose fermentation, based on the expression of a prokaryotic pathway in S. cerevisiae, has also been established, but needs further optimization before it can be considered for industrial implementation. In addition to these already investigated strategies, possible approaches for metabolic engineering of galacturonic acid and rhamnose fermentation by S. cerevisiae are discussed. An emerging and major challenge is to achieve the rapid transition from proof-of-principle experiments under 'academic' conditions (synthetic media, single substrates or simple substrate mixtures, absence of toxic inhibitors) towards efficient conversion of complex industrial substrate mixtures that contain synergistically acting inhibitors.", "author" : [ { "dropping-particle" : "", "family" : "Maris", "given" : "Antonius J A", "non-dropping-particle" : "van", "parse-names" : false, "suffix" : "" }, { "dropping-particle" : "", "family" : "Abbott", "given" : "Derek A", "non-dropping-particle" : "", "parse-names" : false, "suffix" : "" }, { "dropping-particle" : "", "family" : "Bellissimi", "given" : "Eleonora", "non-dropping-particle" : "", "parse-names" : false, "suffix" : "" }, { "dropping-particle" : "", "family" : "Brink", "given" : "Joost", "non-dropping-particle" : "van den", "parse-names" : false, "suffix" : "" }, { "dropping-particle" : "", "family" : "Kuyper", "given" : "Marko", "non-dropping-particle" : "", "parse-names" : false, "suffix" : "" }, { "dropping-particle" : "", "family" : "Luttik", "given" : "Marijke A H", "non-dropping-particle" : "", "parse-names" : false, "suffix" : "" }, { "dropping-particle" : "", "family" : "Wisselink", "given" : "H Wouter", "non-dropping-particle" : "", "parse-names" : false, "suffix" : "" }, { "dropping-particle" : "", "family" : "Scheffers", "given" : "W Alexander", "non-dropping-particle" : "", "parse-names" : false, "suffix" : "" }, { "dropping-particle" : "", "family" : "Dijken", "given" : "Johannes P", "non-dropping-particle" : "van", "parse-names" : false, "suffix" : "" }, { "dropping-particle" : "", "family" : "Pronk", "given" : "Jack T", "non-dropping-particle" : "", "parse-names" : false, "suffix" : "" } ], "container-title" : "Antonie van Leeuwenhoek", "id" : "ITEM-3", "issue" : "4", "issued" : { "date-parts" : [ [ "2006", "11" ] ] }, "page" : "391-418", "title" : "Alcoholic fermentation of carbon sources in biomass hydrolysates by Saccharomyces cerevisiae: current status.", "type" : "article-journal", "volume" : "90" }, "uris" : [ "http://www.mendeley.com/documents/?uuid=f11d1d9e-c843-495a-93ee-d0f4106e1b0f" ] } ], "mendeley" : { "formattedCitation" : "&lt;sup&gt;18\u201320&lt;/sup&gt;", "plainTextFormattedCitation" : "18\u201320", "previouslyFormattedCitation" : "&lt;sup&gt;18\u201320&lt;/sup&gt;"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17"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18–20</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Altering gene expression </w:delText>
        </w:r>
        <w:r w:rsidRPr="00B6270E" w:rsidDel="002C5A15">
          <w:rPr>
            <w:rFonts w:asciiTheme="minorHAnsi" w:hAnsiTheme="minorHAnsi" w:cs="Times New Roman"/>
            <w:color w:val="auto"/>
          </w:rPr>
          <w:delText xml:space="preserve">in this organism </w:delText>
        </w:r>
        <w:r w:rsidR="002321AC" w:rsidRPr="00B6270E" w:rsidDel="002C5A15">
          <w:rPr>
            <w:rFonts w:asciiTheme="minorHAnsi" w:hAnsiTheme="minorHAnsi" w:cs="Times New Roman"/>
            <w:color w:val="auto"/>
          </w:rPr>
          <w:delText>can be used</w:delText>
        </w:r>
        <w:r w:rsidR="00A45E10" w:rsidRPr="00B6270E" w:rsidDel="002C5A15">
          <w:rPr>
            <w:rFonts w:asciiTheme="minorHAnsi" w:hAnsiTheme="minorHAnsi" w:cs="Times New Roman"/>
            <w:color w:val="auto"/>
          </w:rPr>
          <w:delText xml:space="preserve"> to understand </w:delText>
        </w:r>
        <w:r w:rsidR="004650AC" w:rsidRPr="00B6270E" w:rsidDel="002C5A15">
          <w:rPr>
            <w:rFonts w:asciiTheme="minorHAnsi" w:hAnsiTheme="minorHAnsi" w:cs="Times New Roman"/>
            <w:color w:val="auto"/>
          </w:rPr>
          <w:delText>cell physiology</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"10.1073/pnas.1318100110", "ISBN" : "1091-6490 (Electronic)\\n0027-8424 (Linking)", "ISSN" : "1091-6490", "PMID" : "24167267", "abstract" : "Genome-wide gene-expression studies have shown that hundreds of yeast genes are induced or repressed transiently by changes in temperature; many are annotated to stress response on this basis. To obtain a genome-scale assessment of which genes are functionally important for innate and/or acquired thermotolerance, we combined the use of a barcoded pool of ~4,800 nonessential, prototrophic Saccharomyces cerevisiae deletion strains with Illumina-based deep-sequencing technology. As reported in other recent studies that have used deletion mutants to study stress responses, we observed that gene deletions resulting in the highest thermosensitivity generally are not the same as those transcriptionally induced in response to heat stress. Functional analysis of identified genes revealed that metabolism, cellular signaling, and chromatin regulation play roles in regulating thermotolerance and in acquired thermotolerance. However, for most of the genes identified, the molecular mechanism behind this action remains unclear. In fact, a large fraction of identified genes are annotated as having unknown functions, further underscoring our incomplete understanding of the response to heat shock. We suggest that survival after heat shock depends on a small number of genes that function in assessing the metabolic health of the cell and/or regulate its growth in a changing environment.", "author" : [ { "dropping-particle" : "", "family" : "Gibney", "given" : "Patrick a", "non-dropping-particle" : "", "parse-names" : false, "suffix" : "" }, { "dropping-particle" : "", "family" : "Lu", "given" : "Charles", "non-dropping-particle" : "", "parse-names" : false, "suffix" : "" }, { "dropping-particle" : "", "family" : "Caudy", "given" : "Amy a", "non-dropping-particle" : "", "parse-names" : false, "suffix" : "" }, { "dropping-particle" : "", "family" : "Hess", "given" : "David C", "non-dropping-particle" : "", "parse-names" : false, "suffix" : "" }, { "dropping-particle" : "", "family" : "Botstein", "given" : "David", "non-dropping-particle" : "", "parse-names" : false, "suffix" : "" } ], "container-title" : "Proceedings of the National Academy of Sciences of the United States of America", "id" : "ITEM-1", "issue" : "46", "issued" : { "date-parts" : [ [ "2013" ] ] }, "page" : "E4393-402", "title" : "Yeast metabolic and signaling genes are required for heat-shock survival and have little overlap with the heat-induced genes.", "type" : "article-journal", "volume" : "110" }, "uris" : [ "http://www.mendeley.com/documents/?uuid=342da4c7-67a4-49c8-b838-bee5634321b4" ] }, { "id" : "ITEM-2", "itemData" : { "DOI" : "10.1186/1471-2105-9-482", "ISSN" : "1471-2105", "author" : [ { "dropping-particle" : "", "family" : "Jones", "given" : "T R", "non-dropping-particle" : "", "parse-names" : false, "suffix" : "" }, { "dropping-particle" : "", "family" : "Kang", "given" : "I H", "non-dropping-particle" : "", "parse-names" : false, "suffix" : "" }, { "dropping-particle" : "", "family" : "Wheeler", "given" : "D B", "non-dropping-particle" : "", "parse-names" : false, "suffix" : "" }, { "dropping-particle" : "", "family" : "Lindquist", "given" : "R A", "non-dropping-particle" : "", "parse-names" : false, "suffix" : "" }, { "dropping-particle" : "", "family" : "Papallo", "given" : "A", "non-dropping-particle" : "", "parse-names" : false, "suffix" : "" }, { "dropping-particle" : "", "family" : "Sabatini", "given" : "D M", "non-dropping-particle" : "", "parse-names" : false, "suffix" : "" }, { "dropping-particle" : "", "family" : "Golland", "given" : "P", "non-dropping-particle" : "", "parse-names" : false, "suffix" : "" }, { "dropping-particle" : "", "family" : "Carpenter", "given" : "A E", "non-dropping-particle" : "", "parse-names" : false, "suffix" : "" } ], "container-title" : "BMC Bioinfo", "id" : "ITEM-2", "issued" : { "date-parts" : [ [ "2008", "11" ] ] }, "page" : "482+", "title" : "CellProfiler {A}nalyst: data exploration and analysis software for complex image-based screens.", "type" : "article-journal", "volume" : "9" }, "uris" : [ "http://www.mendeley.com/documents/?uuid=3aa54c6b-6a25-4afe-9ff0-7f303dec05de", "http://www.mendeley.com/documents/?uuid=62daa5db-0e6b-48d2-81c0-a641bd7e1b07" ] } ], "mendeley" : { "formattedCitation" : "&lt;sup&gt;21,22&lt;/sup&gt;", "plainTextFormattedCitation" : "21,22", "previouslyFormattedCitation" : "&lt;sup&gt;21,22&lt;/sup&gt;"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18"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21,22</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and to optimize the production of industrially relevant chemicals</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"10.1186/1475-2859-8-10", "ISBN" : "1475285981", "ISSN" : "1475-2859", "PMID" : "19178690", "abstract" : "ABSTRACT:", "author" : [ { "dropping-particle" : "", "family" : "Bonander", "given" : "Nicklas", "non-dropping-particle" : "", "parse-names" : false, "suffix" : "" }, { "dropping-particle" : "", "family" : "Darby", "given" : "Richard Aj", "non-dropping-particle" : "", "parse-names" : false, "suffix" : "" }, { "dropping-particle" : "", "family" : "Grgic", "given" : "Ljuban", "non-dropping-particle" : "", "parse-names" : false, "suffix" : "" }, { "dropping-particle" : "", "family" : "Bora", "given" : "Nagamani", "non-dropping-particle" : "", "parse-names" : false, "suffix" : "" }, { "dropping-particle" : "", "family" : "Wen", "given" : "Jikai", "non-dropping-particle" : "", "parse-names" : false, "suffix" : "" }, { "dropping-particle" : "", "family" : "Brogna", "given" : "Saverio", "non-dropping-particle" : "", "parse-names" : false, "suffix" : "" }, { "dropping-particle" : "", "family" : "Poyner", "given" : "David R", "non-dropping-particle" : "", "parse-names" : false, "suffix" : "" }, { "dropping-particle" : "", "family" : "O'Neill", "given" : "Michael Aa", "non-dropping-particle" : "", "parse-names" : false, "suffix" : "" }, { "dropping-particle" : "", "family" : "Bill", "given" : "Roslyn M", "non-dropping-particle" : "", "parse-names" : false, "suffix" : "" } ], "container-title" : "Microbial cell factories", "id" : "ITEM-1", "issued" : { "date-parts" : [ [ "2009" ] ] }, "page" : "10", "title" : "Altering the ribosomal subunit ratio in yeast maximizes recombinant protein yield.", "type" : "article-journal", "volume" : "8" }, "uris" : [ "http://www.mendeley.com/documents/?uuid=0dec21a6-d133-436b-9f1a-5717de1c5cd9", "http://www.mendeley.com/documents/?uuid=016774e8-0ca7-432e-8fc6-eba96c0f58df" ] }, { "id" : "ITEM-2", "itemData" : { "DOI" : "10.1128/AEM.05338-11", "ISSN" : "0099-2240", "author" : [ { "dropping-particle" : "", "family" : "Hubmann", "given" : "G.", "non-dropping-particle" : "", "parse-names" : false, "suffix" : "" }, { "dropping-particle" : "", "family" : "Guillouet", "given" : "S.", "non-dropping-particle" : "", "parse-names" : false, "suffix" : "" }, { "dropping-particle" : "", "family" : "Nevoigt", "given" : "E.", "non-dropping-particle" : "", "parse-names" : false, "suffix" : "" } ], "container-title" : "Applied and Environmental Microbiology", "id" : "ITEM-2", "issue" : "17", "issued" : { "date-parts" : [ [ "2011" ] ] }, "page" : "5857-5867", "title" : "Gpd1 and Gpd2 Fine-Tuning for Sustainable Reduction of Glycerol Formation in Saccharomyces cerevisiae", "type" : "article-journal", "volume" : "77" }, "uris" : [ "http://www.mendeley.com/documents/?uuid=acfdd9c3-7725-42ac-a0b1-7d3c006d17c0", "http://www.mendeley.com/documents/?uuid=272c6e28-761c-404e-aa86-cc190e1172b8" ] }, { "id" : "ITEM-3", "itemData" : { "DOI" : "10.1021/acssynbio.5b00164", "ISSN" : "2161-5063", "author" : [ { "dropping-particle" : "", "family" : "Tan", "given" : "Sue Zanne", "non-dropping-particle" : "", "parse-names" : false, "suffix" : "" }, { "dropping-particle" : "", "family" : "Manchester", "given" : "Shawn", "non-dropping-particle" : "", "parse-names" : false, "suffix" : "" }, { "dropping-particle" : "", "family" : "Prather", "given" : "Kristala L. J.", "non-dropping-particle" : "", "parse-names" : false, "suffix" : "" } ], "container-title" : "ACS Synthetic Biology", "id" : "ITEM-3", "issued" : { "date-parts" : [ [ "2015" ] ] }, "page" : "acssynbio.5b00164", "title" : "Controlling central carbon metabolism for improved pathway yields in &lt;i&gt;Saccharomyces cerevisiae&lt;/i&gt;", "type" : "article-journal" }, "uris" : [ "http://www.mendeley.com/documents/?uuid=b5a7da71-90ca-4af3-b024-b06b2e362eab" ] }, { "id" : "ITEM-4", "itemData" : { "DOI" : "10.1128/AEM.00955-07", "ISSN" : "0099-2240", "PMID" : "17693563", "abstract" : "We describe here a useful metabolic engineering tool, multiple-gene-promoter shuffling (MGPS), to optimize expression levels for multiple genes. This method approaches an optimized gene overexpression level by fusing promoters of various strengths to genes of interest for a particular pathway. Selection of these promoters is based on the expression levels of the native genes under the same physiological conditions intended for the application. MGPS was implemented in a yeast xylose fermentation mixture by shuffling the promoters for GND2 and HXK2 with the genes for transaldolase (TAL1), transketolase (TKL1), and pyruvate kinase (PYK1) in the Saccharomyces cerevisiae strain FPL-YSX3. This host strain has integrated xylose-metabolizing genes, including xylose reductase, xylitol dehydrogenase, and xylulose kinase. The optimal expression levels for TAL1, TKL1, and PYK1 were identified by analysis of volumetric ethanol production by transformed cells. We found the optimal combination for ethanol production to be GND2-TAL1-HXK2-TKL1-HXK2-PYK1. The MGPS method could easily be adapted for other eukaryotic and prokaryotic organisms to optimize expression of genes for industrial fermentation.", "author" : [ { "dropping-particle" : "", "family" : "Lu", "given" : "Chenfeng", "non-dropping-particle" : "", "parse-names" : false, "suffix" : "" }, { "dropping-particle" : "", "family" : "Jeffries", "given" : "Thomas", "non-dropping-particle" : "", "parse-names" : false, "suffix" : "" } ], "container-title" : "Applied and environmental microbiology", "id" : "ITEM-4", "issue" : "19", "issued" : { "date-parts" : [ [ "2007", "10", "1" ] ] }, "page" : "6072-7", "title" : "Shuffling of promoters for multiple genes to optimize xylose fermentation in an engineered Saccharomyces cerevisiae strain.", "type" : "article-journal", "volume" : "73" }, "uris" : [ "http://www.mendeley.com/documents/?uuid=9ee89265-14b6-4d62-a67d-bc29c56fc30d" ] }, { "id" : "ITEM-5", "itemData" : { "DOI" : "10.1073/pnas.89.12.5547", "ISBN" : "0027-8424 (Print)\\n0027-8424 (Linking)", "ISSN" : "0027-8424", "PMID" : "1319065", "abstract" : "Control elements of the tetracycline-resistance operon encoded in Tn10 of Escherichia coli have been utilized to establish a highly efficient regulatory system in mammalian cells. By fusing the tet repressor with the activating domain of virion protein 16 of herpes simplex virus, a tetracycline-controlled transactivator (tTA) was generated that is constitutively expressed in HeLa cells. This transactivator stimulates transcription from a minimal promoter sequence derived from the human cytomegalovirus promoter IE combined with tet operator sequences. Upon integration of a luciferase gene controlled by a tTA-dependent promoter into a tTA-producing HeLa cell line, high levels of luciferase expression were monitored. These activities are sensitive to tetracycline. Depending on the concentration of the antibiotic in the culture medium (0-1 microgram/ml), the luciferase activity can be regulated over up to five orders of magnitude. Thus, the system not only allows differential control of the activity of an individual gene in mammalian cells but also is suitable for creation of \"on/off\" situations for such genes in a reversible way.", "author" : [ { "dropping-particle" : "", "family" : "Gossen", "given" : "M", "non-dropping-particle" : "", "parse-names" : false, "suffix" : "" }, { "dropping-particle" : "", "family" : "Bujard", "given" : "H", "non-dropping-particle" : "", "parse-names" : false, "suffix" : "" } ], "container-title" : "Proceedings of the National Academy of Sciences of the United States of America", "id" : "ITEM-5", "issue" : "12", "issued" : { "date-parts" : [ [ "1992" ] ] }, "page" : "5547-51", "title" : "Tight control of gene expression in mammalian cells by tetracycline-responsive promoters.", "type" : "article-journal", "volume" : "89" }, "uris" : [ "http://www.mendeley.com/documents/?uuid=9fc49a01-9fc6-4b2b-9f9d-07dc1dbde785" ] }, { "id" : "ITEM-6", "itemData" : { "DOI" : "10.1128/AEM.00530-06", "ISSN" : "0099-2240", "PMID" : "16885275", "abstract" : "The strong overexpression or complete deletion of a gene gives only limited information about its control over a certain phenotype or pathway. Gene function studies based on these methods are therefore incomplete. To effect facile manipulation of gene expression across a full continuum of possible expression levels, we recently created a library of mutant promoters. Here, we provide the detailed characterization of our yeast promoter collection comprising 11 mutants of the strong constitutive Saccharomyces cerevisiae TEF1 promoter. The activities of the mutant promoters range between about 8% and 120% of the activity of the unmutated TEF1 promoter. The differences in reporter gene expression in the 11 mutants were independent of the carbon source used, and real-time PCR confirmed that these differences were due to varying levels of transcription (i.e., caused by varying promoter strengths). In addition to a CEN/ARS plasmid-based promoter collection, we also created promoter replacement cassettes. They enable genomic integration of our mutant promoter collection upstream of any given yeast gene, allowing detailed genotype-phenotype characterizations. To illustrate the utility of the method, the GPD1 promoter of S. cerevisiae was replaced by five TEF1 promoter mutants of different strengths, which allowed analysis of the impact of glycerol 3-phosphate dehydrogenase activity on the glycerol yield.", "author" : [ { "dropping-particle" : "", "family" : "Nevoigt", "given" : "Elke", "non-dropping-particle" : "", "parse-names" : false, "suffix" : "" }, { "dropping-particle" : "", "family" : "Kohnke", "given" : "Jessica", "non-dropping-particle" : "", "parse-names" : false, "suffix" : "" }, { "dropping-particle" : "", "family" : "Fischer", "given" : "Curt R", "non-dropping-particle" : "", "parse-names" : false, "suffix" : "" }, { "dropping-particle" : "", "family" : "Alper", "given" : "Hal", "non-dropping-particle" : "", "parse-names" : false, "suffix" : "" }, { "dropping-particle" : "", "family" : "Stahl", "given" : "Ulf", "non-dropping-particle" : "", "parse-names" : false, "suffix" : "" }, { "dropping-particle" : "", "family" : "Stephanopoulos", "given" : "Gregory", "non-dropping-particle" : "", "parse-names" : false, "suffix" : "" } ], "container-title" : "Applied and environmental microbiology", "id" : "ITEM-6", "issue" : "8", "issued" : { "date-parts" : [ [ "2006", "8", "1" ] ] }, "page" : "5266-73", "title" : "Engineering of promoter replacement cassettes for fine-tuning of gene expression in Saccharomyces cerevisiae.", "type" : "article-journal", "volume" : "72" }, "uris" : [ "http://www.mendeley.com/documents/?uuid=402fbc83-d576-43e0-bde9-22bce12f6190" ] }, { "id" : "ITEM-7", "itemData" : { "DOI" : "10.1007/s10482-006-9085-7", "ISSN" : "0003-6072", "PMID" : "17033882", "abstract" : "Fuel ethanol production from plant biomass hydrolysates by Saccharomyces cerevisiae is of great economic and environmental significance. This paper reviews the current status with respect to alcoholic fermentation of the main plant biomass-derived monosaccharides by this yeast. Wild-type S. cerevisiae strains readily ferment glucose, mannose and fructose via the Embden-Meyerhof pathway of glycolysis, while galactose is fermented via the Leloir pathway. Construction of yeast strains that efficiently convert other potentially fermentable substrates in plant biomass hydrolysates into ethanol is a major challenge in metabolic engineering. The most abundant of these compounds is xylose. Recent metabolic and evolutionary engineering studies on S. cerevisiae strains that express a fungal xylose isomerase have enabled the rapid and efficient anaerobic fermentation of this pentose. L: -Arabinose fermentation, based on the expression of a prokaryotic pathway in S. cerevisiae, has also been established, but needs further optimization before it can be considered for industrial implementation. In addition to these already investigated strategies, possible approaches for metabolic engineering of galacturonic acid and rhamnose fermentation by S. cerevisiae are discussed. An emerging and major challenge is to achieve the rapid transition from proof-of-principle experiments under 'academic' conditions (synthetic media, single substrates or simple substrate mixtures, absence of toxic inhibitors) towards efficient conversion of complex industrial substrate mixtures that contain synergistically acting inhibitors.", "author" : [ { "dropping-particle" : "", "family" : "Maris", "given" : "Antonius J A", "non-dropping-particle" : "van", "parse-names" : false, "suffix" : "" }, { "dropping-particle" : "", "family" : "Abbott", "given" : "Derek A", "non-dropping-particle" : "", "parse-names" : false, "suffix" : "" }, { "dropping-particle" : "", "family" : "Bellissimi", "given" : "Eleonora", "non-dropping-particle" : "", "parse-names" : false, "suffix" : "" }, { "dropping-particle" : "", "family" : "Brink", "given" : "Joost", "non-dropping-particle" : "van den", "parse-names" : false, "suffix" : "" }, { "dropping-particle" : "", "family" : "Kuyper", "given" : "Marko", "non-dropping-particle" : "", "parse-names" : false, "suffix" : "" }, { "dropping-particle" : "", "family" : "Luttik", "given" : "Marijke A H", "non-dropping-particle" : "", "parse-names" : false, "suffix" : "" }, { "dropping-particle" : "", "family" : "Wisselink", "given" : "H Wouter", "non-dropping-particle" : "", "parse-names" : false, "suffix" : "" }, { "dropping-particle" : "", "family" : "Scheffers", "given" : "W Alexander", "non-dropping-particle" : "", "parse-names" : false, "suffix" : "" }, { "dropping-particle" : "", "family" : "Dijken", "given" : "Johannes P", "non-dropping-particle" : "van", "parse-names" : false, "suffix" : "" }, { "dropping-particle" : "", "family" : "Pronk", "given" : "Jack T", "non-dropping-particle" : "", "parse-names" : false, "suffix" : "" } ], "container-title" : "Antonie van Leeuwenhoek", "id" : "ITEM-7", "issue" : "4", "issued" : { "date-parts" : [ [ "2006", "11" ] ] }, "page" : "391-418", "title" : "Alcoholic fermentation of carbon sources in biomass hydrolysates by Saccharomyces cerevisiae: current status.", "type" : "article-journal", "volume" : "90" }, "uris" : [ "http://www.mendeley.com/documents/?uuid=f11d1d9e-c843-495a-93ee-d0f4106e1b0f" ] } ], "mendeley" : { "formattedCitation" : "&lt;sup&gt;20,23\u201328&lt;/sup&gt;", "plainTextFormattedCitation" : "20,23\u201328", "previouslyFormattedCitation" : "&lt;sup&gt;20,23\u201328&lt;/sup&gt;" }, "properties" : { "noteIndex" : 0 }, "schema" : "https://github.com/citation-style-language/schema/raw/master/csl-citation.json" }</w:delInstrText>
        </w:r>
        <w:r w:rsidR="00C67EC7" w:rsidRPr="00B6270E" w:rsidDel="002C5A15">
          <w:rPr>
            <w:rFonts w:asciiTheme="minorHAnsi" w:hAnsiTheme="minorHAnsi" w:cs="Times New Roman"/>
            <w:color w:val="auto"/>
            <w:rPrChange w:id="119"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20,23–28</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w:delText>
        </w:r>
      </w:del>
    </w:p>
    <w:p w14:paraId="7690E78F" w14:textId="77777777" w:rsidR="004650AC" w:rsidRPr="00B6270E" w:rsidRDefault="004650AC" w:rsidP="00ED44A3">
      <w:pPr>
        <w:spacing w:after="0" w:line="240" w:lineRule="auto"/>
        <w:jc w:val="left"/>
        <w:rPr>
          <w:rFonts w:asciiTheme="minorHAnsi" w:hAnsiTheme="minorHAnsi" w:cs="Times New Roman"/>
          <w:color w:val="auto"/>
        </w:rPr>
      </w:pPr>
    </w:p>
    <w:p w14:paraId="301062F8" w14:textId="77777777" w:rsidR="002C5A15" w:rsidRPr="00B6270E" w:rsidRDefault="002C5A15" w:rsidP="002C5A15">
      <w:pPr>
        <w:spacing w:line="240" w:lineRule="auto"/>
        <w:jc w:val="left"/>
        <w:rPr>
          <w:ins w:id="120" w:author="Author" w:date="2016-05-27T12:06:00Z"/>
          <w:rFonts w:ascii="Times New Roman" w:hAnsi="Times New Roman" w:cs="Times New Roman"/>
          <w:color w:val="auto"/>
        </w:rPr>
      </w:pPr>
      <w:ins w:id="121" w:author="Author" w:date="2016-05-27T12:06:00Z">
        <w:r w:rsidRPr="00B6270E">
          <w:rPr>
            <w:rFonts w:ascii="Times New Roman" w:hAnsi="Times New Roman" w:cs="Times New Roman"/>
            <w:b/>
            <w:color w:val="auto"/>
          </w:rPr>
          <w:t>PROTOCOL:</w:t>
        </w:r>
        <w:r w:rsidRPr="00B6270E">
          <w:rPr>
            <w:rFonts w:ascii="Times New Roman" w:hAnsi="Times New Roman" w:cs="Times New Roman"/>
            <w:color w:val="auto"/>
          </w:rPr>
          <w:t xml:space="preserve"> </w:t>
        </w:r>
      </w:ins>
    </w:p>
    <w:p w14:paraId="7FB18E0B" w14:textId="77777777" w:rsidR="002C5A15" w:rsidRPr="00B6270E" w:rsidRDefault="00BA4DB5" w:rsidP="002C5A15">
      <w:pPr>
        <w:spacing w:line="240" w:lineRule="auto"/>
        <w:jc w:val="left"/>
        <w:rPr>
          <w:ins w:id="122" w:author="Author" w:date="2016-05-27T14:06:00Z"/>
          <w:rFonts w:ascii="Times New Roman" w:hAnsi="Times New Roman" w:cs="Times New Roman"/>
          <w:color w:val="auto"/>
        </w:rPr>
      </w:pPr>
      <w:ins w:id="123" w:author="Author" w:date="2016-06-02T12:20:00Z">
        <w:r>
          <w:rPr>
            <w:noProof/>
          </w:rPr>
          <w:drawing>
            <wp:anchor distT="0" distB="0" distL="114300" distR="114300" simplePos="0" relativeHeight="251659264" behindDoc="1" locked="0" layoutInCell="1" allowOverlap="1" wp14:anchorId="6025BAF7" wp14:editId="22828CDE">
              <wp:simplePos x="0" y="0"/>
              <wp:positionH relativeFrom="column">
                <wp:posOffset>0</wp:posOffset>
              </wp:positionH>
              <wp:positionV relativeFrom="paragraph">
                <wp:posOffset>-1905</wp:posOffset>
              </wp:positionV>
              <wp:extent cx="3705225" cy="4401934"/>
              <wp:effectExtent l="0" t="0" r="0" b="0"/>
              <wp:wrapTight wrapText="bothSides">
                <wp:wrapPolygon edited="0">
                  <wp:start x="0" y="0"/>
                  <wp:lineTo x="0" y="21500"/>
                  <wp:lineTo x="21433" y="21500"/>
                  <wp:lineTo x="214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70192" t="29498" r="11058" b="26883"/>
                      <a:stretch/>
                    </pic:blipFill>
                    <pic:spPr bwMode="auto">
                      <a:xfrm>
                        <a:off x="0" y="0"/>
                        <a:ext cx="3705225" cy="44019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24" w:author="Author" w:date="2016-05-27T12:06:00Z">
        <w:del w:id="125" w:author="Author" w:date="2016-06-02T12:20:00Z">
          <w:r w:rsidR="002C5A15" w:rsidRPr="00B6270E" w:rsidDel="00BA4DB5">
            <w:rPr>
              <w:rFonts w:ascii="Times New Roman" w:hAnsi="Times New Roman" w:cs="Times New Roman"/>
              <w:noProof/>
              <w:color w:val="auto"/>
              <w:rPrChange w:id="126" w:author="Author" w:date="2016-05-27T14:08:00Z">
                <w:rPr>
                  <w:rFonts w:ascii="Times New Roman" w:hAnsi="Times New Roman" w:cs="Times New Roman"/>
                  <w:noProof/>
                  <w:color w:val="auto"/>
                </w:rPr>
              </w:rPrChange>
            </w:rPr>
            <w:drawing>
              <wp:anchor distT="0" distB="0" distL="114300" distR="114300" simplePos="0" relativeHeight="251658240" behindDoc="0" locked="0" layoutInCell="1" allowOverlap="1" wp14:anchorId="14F222A9" wp14:editId="28286166">
                <wp:simplePos x="0" y="0"/>
                <wp:positionH relativeFrom="column">
                  <wp:posOffset>0</wp:posOffset>
                </wp:positionH>
                <wp:positionV relativeFrom="paragraph">
                  <wp:posOffset>-797</wp:posOffset>
                </wp:positionV>
                <wp:extent cx="2828260" cy="325737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28260" cy="3257375"/>
                        </a:xfrm>
                        <a:prstGeom prst="rect">
                          <a:avLst/>
                        </a:prstGeom>
                      </pic:spPr>
                    </pic:pic>
                  </a:graphicData>
                </a:graphic>
                <wp14:sizeRelH relativeFrom="page">
                  <wp14:pctWidth>0</wp14:pctWidth>
                </wp14:sizeRelH>
                <wp14:sizeRelV relativeFrom="page">
                  <wp14:pctHeight>0</wp14:pctHeight>
                </wp14:sizeRelV>
              </wp:anchor>
            </w:drawing>
          </w:r>
        </w:del>
      </w:ins>
    </w:p>
    <w:p w14:paraId="59A346E9" w14:textId="77777777" w:rsidR="00BA4DB5" w:rsidRDefault="00BA4DB5" w:rsidP="00FE47FC">
      <w:pPr>
        <w:spacing w:after="240" w:line="240" w:lineRule="auto"/>
        <w:jc w:val="left"/>
        <w:rPr>
          <w:ins w:id="127" w:author="Author" w:date="2016-06-02T12:21:00Z"/>
          <w:rFonts w:asciiTheme="minorHAnsi" w:hAnsiTheme="minorHAnsi" w:cs="Times New Roman"/>
          <w:b/>
          <w:color w:val="auto"/>
        </w:rPr>
      </w:pPr>
    </w:p>
    <w:p w14:paraId="67E44FDA" w14:textId="77777777" w:rsidR="00FE47FC" w:rsidRPr="00B6270E" w:rsidRDefault="00FE47FC" w:rsidP="00FE47FC">
      <w:pPr>
        <w:spacing w:after="240" w:line="240" w:lineRule="auto"/>
        <w:jc w:val="left"/>
        <w:rPr>
          <w:ins w:id="128" w:author="Author" w:date="2016-05-27T14:06:00Z"/>
          <w:rFonts w:asciiTheme="minorHAnsi" w:hAnsiTheme="minorHAnsi" w:cs="Times New Roman"/>
          <w:color w:val="auto"/>
        </w:rPr>
      </w:pPr>
      <w:ins w:id="129" w:author="Author" w:date="2016-05-27T14:06:00Z">
        <w:r w:rsidRPr="00B6270E">
          <w:rPr>
            <w:rFonts w:asciiTheme="minorHAnsi" w:hAnsiTheme="minorHAnsi" w:cs="Times New Roman"/>
            <w:b/>
            <w:color w:val="auto"/>
          </w:rPr>
          <w:t xml:space="preserve">Figure </w:t>
        </w:r>
      </w:ins>
      <w:ins w:id="130" w:author="Author" w:date="2016-06-02T12:21:00Z">
        <w:r w:rsidR="00BA4DB5">
          <w:rPr>
            <w:rFonts w:asciiTheme="minorHAnsi" w:hAnsiTheme="minorHAnsi" w:cs="Times New Roman"/>
            <w:b/>
            <w:color w:val="auto"/>
          </w:rPr>
          <w:t>2</w:t>
        </w:r>
      </w:ins>
      <w:ins w:id="131" w:author="Author" w:date="2016-05-27T14:06:00Z">
        <w:del w:id="132" w:author="Author" w:date="2016-06-02T12:21:00Z">
          <w:r w:rsidRPr="00B6270E" w:rsidDel="00BA4DB5">
            <w:rPr>
              <w:rFonts w:asciiTheme="minorHAnsi" w:hAnsiTheme="minorHAnsi" w:cs="Times New Roman"/>
              <w:b/>
              <w:color w:val="auto"/>
            </w:rPr>
            <w:delText>1</w:delText>
          </w:r>
        </w:del>
        <w:r w:rsidRPr="00B6270E">
          <w:rPr>
            <w:rFonts w:asciiTheme="minorHAnsi" w:hAnsiTheme="minorHAnsi" w:cs="Times New Roman"/>
            <w:color w:val="auto"/>
          </w:rPr>
          <w:t>. Overview of the protocol. The steps in the shaded region must be repeated every time the protocol is used. Closed loop control is possible</w:t>
        </w:r>
        <w:r w:rsidRPr="00685B08">
          <w:rPr>
            <w:rFonts w:asciiTheme="minorHAnsi" w:hAnsiTheme="minorHAnsi" w:cs="Times New Roman"/>
            <w:color w:val="auto"/>
          </w:rPr>
          <w:fldChar w:fldCharType="begin" w:fldLock="1"/>
        </w:r>
        <w:r w:rsidRPr="00B6270E">
          <w:rPr>
            <w:rFonts w:asciiTheme="minorHAnsi" w:hAnsiTheme="minorHAnsi" w:cs="Times New Roman"/>
            <w:color w:val="auto"/>
          </w:rPr>
          <w:instrText>ADDIN CSL_CITATION { "citationItems" : [ { "id" : "ITEM-1", "itemData" : { "DOI" : "10.1039/c3ib40102b", "ISSN" : "1757-9708", "PMID" : "24477515", "abstract" : "Perturbations in the concentration of a specific protein are often used to study and control biological networks. The ability to \"dial-in\" and programmatically control the concentration of a desired protein in cultures of cells would be transformative for applications in research and biotechnology. We developed a culturing apparatus and feedback control scheme which, in combination with an optogenetic system, allows us to generate defined perturbations in the intracellular concentration of a specific protein in microbial cell culture. As light can be easily added and removed, we can control protein concentration in culture more dynamically than would be possible with long-lived chemical inducers. Control of protein concentration is achieved by sampling individual cells from the culture apparatus, imaging and quantifying protein concentration, and adjusting the inducing light appropriately. The culturing apparatus can be operated as a chemostat, allowing us to precisely control microbial growth and providing cell material for downstream assays. We illustrate the potential for this technology by generating fixed and time-varying concentrations of a specific protein in continuous steady-state cultures of the model organism Saccharomyces cerevisiae. We anticipate that this technology will allow for quantitative studies of biological networks as well as external tuning of synthetic gene circuits and bioprocesses.", "author" : [ { "dropping-particle" : "", "family" : "Melendez", "given" : "Justin", "non-dropping-particle" : "", "parse-names" : false, "suffix" : "" }, { "dropping-particle" : "", "family" : "Patel", "given" : "Michael", "non-dropping-particle" : "", "parse-names" : false, "suffix" : "" }, { "dropping-particle" : "", "family" : "Oakes", "given" : "Benjamin L", "non-dropping-particle" : "", "parse-names" : false, "suffix" : "" }, { "dropping-particle" : "", "family" : "Xu", "given" : "Ping", "non-dropping-particle" : "", "parse-names" : false, "suffix" : "" }, { "dropping-particle" : "", "family" : "Morton", "given" : "Patrick", "non-dropping-particle" : "", "parse-names" : false, "suffix" : "" }, { "dropping-particle" : "", "family" : "McClean", "given" : "Megan N", "non-dropping-particle" : "", "parse-names" : false, "suffix" : "" } ], "container-title" : "Integrative biology : quantitative biosciences from nano to macro", "id" : "ITEM-1", "issue" : "3", "issued" : { "date-parts" : [ [ "2014" ] ] }, "page" : "366-72", "title" : "Real-time optogenetic control of intracellular protein concentration in microbial cell cultures.", "type" : "article-journal", "volume" : "6" }, "uris" : [ "http://www.mendeley.com/documents/?uuid=6ce9b5aa-65f1-40b7-804a-3318490f14fb" ] } ], "mendeley" : { "formattedCitation" : "&lt;sup&gt;42&lt;/sup&gt;", "plainTextFormattedCitation" : "42", "previouslyFormattedCitation" : "&lt;sup&gt;42&lt;/sup&gt;" }, "properties" : { "noteIndex" : 0 }, "schema" : "https://github.com/citation-style-language/schema/raw/master/csl-citation.json" }</w:instrText>
        </w:r>
        <w:r w:rsidRPr="00B6270E">
          <w:rPr>
            <w:rFonts w:asciiTheme="minorHAnsi" w:hAnsiTheme="minorHAnsi" w:cs="Times New Roman"/>
            <w:color w:val="auto"/>
            <w:rPrChange w:id="133" w:author="Author" w:date="2016-05-27T14:08:00Z">
              <w:rPr>
                <w:rFonts w:asciiTheme="minorHAnsi" w:hAnsiTheme="minorHAnsi" w:cs="Times New Roman"/>
                <w:color w:val="auto"/>
              </w:rPr>
            </w:rPrChange>
          </w:rPr>
          <w:fldChar w:fldCharType="separate"/>
        </w:r>
        <w:r w:rsidRPr="00B6270E">
          <w:rPr>
            <w:rFonts w:asciiTheme="minorHAnsi" w:hAnsiTheme="minorHAnsi" w:cs="Times New Roman"/>
            <w:noProof/>
            <w:color w:val="auto"/>
            <w:vertAlign w:val="superscript"/>
          </w:rPr>
          <w:t>42</w:t>
        </w:r>
        <w:r w:rsidRPr="00685B08">
          <w:rPr>
            <w:rFonts w:asciiTheme="minorHAnsi" w:hAnsiTheme="minorHAnsi" w:cs="Times New Roman"/>
            <w:color w:val="auto"/>
          </w:rPr>
          <w:fldChar w:fldCharType="end"/>
        </w:r>
        <w:r w:rsidRPr="00B6270E">
          <w:rPr>
            <w:rFonts w:asciiTheme="minorHAnsi" w:hAnsiTheme="minorHAnsi" w:cs="Times New Roman"/>
            <w:color w:val="auto"/>
          </w:rPr>
          <w:t>, but is not implemented in this protocol.</w:t>
        </w:r>
      </w:ins>
    </w:p>
    <w:p w14:paraId="3CD85E06" w14:textId="77777777" w:rsidR="00FE47FC" w:rsidRPr="00B6270E" w:rsidRDefault="00FE47FC" w:rsidP="00FE47FC">
      <w:pPr>
        <w:spacing w:after="240" w:line="240" w:lineRule="auto"/>
        <w:jc w:val="left"/>
        <w:rPr>
          <w:ins w:id="134" w:author="Author" w:date="2016-05-27T14:06:00Z"/>
          <w:rFonts w:asciiTheme="minorHAnsi" w:hAnsiTheme="minorHAnsi" w:cs="Times New Roman"/>
          <w:color w:val="auto"/>
        </w:rPr>
      </w:pPr>
    </w:p>
    <w:p w14:paraId="539BE15F" w14:textId="77777777" w:rsidR="00FE47FC" w:rsidDel="00BA4DB5" w:rsidRDefault="00FE47FC" w:rsidP="00FE47FC">
      <w:pPr>
        <w:spacing w:after="240" w:line="240" w:lineRule="auto"/>
        <w:jc w:val="left"/>
        <w:rPr>
          <w:del w:id="135" w:author="Author" w:date="2016-06-02T12:20:00Z"/>
          <w:rFonts w:asciiTheme="minorHAnsi" w:hAnsiTheme="minorHAnsi" w:cs="Times New Roman"/>
          <w:color w:val="auto"/>
        </w:rPr>
      </w:pPr>
    </w:p>
    <w:p w14:paraId="1E21E782" w14:textId="77777777" w:rsidR="00BA4DB5" w:rsidRDefault="00BA4DB5" w:rsidP="00FE47FC">
      <w:pPr>
        <w:spacing w:after="240" w:line="240" w:lineRule="auto"/>
        <w:jc w:val="left"/>
        <w:rPr>
          <w:ins w:id="136" w:author="Author" w:date="2016-06-02T12:20:00Z"/>
          <w:rFonts w:asciiTheme="minorHAnsi" w:hAnsiTheme="minorHAnsi" w:cs="Times New Roman"/>
          <w:color w:val="auto"/>
        </w:rPr>
      </w:pPr>
    </w:p>
    <w:p w14:paraId="15BB3295" w14:textId="77777777" w:rsidR="00BA4DB5" w:rsidRDefault="00BA4DB5" w:rsidP="00FE47FC">
      <w:pPr>
        <w:spacing w:after="240" w:line="240" w:lineRule="auto"/>
        <w:jc w:val="left"/>
        <w:rPr>
          <w:ins w:id="137" w:author="Author" w:date="2016-06-02T12:25:00Z"/>
          <w:rFonts w:asciiTheme="minorHAnsi" w:hAnsiTheme="minorHAnsi" w:cs="Times New Roman"/>
          <w:color w:val="auto"/>
        </w:rPr>
      </w:pPr>
    </w:p>
    <w:p w14:paraId="49903520" w14:textId="77777777" w:rsidR="00BA4DB5" w:rsidRDefault="00BA4DB5" w:rsidP="00FE47FC">
      <w:pPr>
        <w:spacing w:after="240" w:line="240" w:lineRule="auto"/>
        <w:jc w:val="left"/>
        <w:rPr>
          <w:ins w:id="138" w:author="Author" w:date="2016-06-02T12:25:00Z"/>
          <w:rFonts w:asciiTheme="minorHAnsi" w:hAnsiTheme="minorHAnsi" w:cs="Times New Roman"/>
          <w:color w:val="auto"/>
        </w:rPr>
      </w:pPr>
    </w:p>
    <w:p w14:paraId="3C52F2E7" w14:textId="77777777" w:rsidR="00BA4DB5" w:rsidRPr="00B6270E" w:rsidRDefault="00BA4DB5" w:rsidP="00FE47FC">
      <w:pPr>
        <w:spacing w:after="240" w:line="240" w:lineRule="auto"/>
        <w:jc w:val="left"/>
        <w:rPr>
          <w:ins w:id="139" w:author="Author" w:date="2016-06-02T12:20:00Z"/>
          <w:rFonts w:asciiTheme="minorHAnsi" w:hAnsiTheme="minorHAnsi" w:cs="Times New Roman"/>
          <w:color w:val="auto"/>
        </w:rPr>
      </w:pPr>
    </w:p>
    <w:p w14:paraId="553D5F6F" w14:textId="77777777" w:rsidR="00FE47FC" w:rsidRPr="00B6270E" w:rsidDel="00BA4DB5" w:rsidRDefault="00FE47FC" w:rsidP="00FE47FC">
      <w:pPr>
        <w:spacing w:after="240" w:line="240" w:lineRule="auto"/>
        <w:jc w:val="left"/>
        <w:rPr>
          <w:ins w:id="140" w:author="Author" w:date="2016-05-27T14:06:00Z"/>
          <w:del w:id="141" w:author="Author" w:date="2016-06-02T12:20:00Z"/>
          <w:rFonts w:asciiTheme="minorHAnsi" w:hAnsiTheme="minorHAnsi" w:cs="Times New Roman"/>
          <w:color w:val="auto"/>
        </w:rPr>
      </w:pPr>
    </w:p>
    <w:p w14:paraId="2E830529" w14:textId="77777777" w:rsidR="00FE47FC" w:rsidRPr="00B6270E" w:rsidRDefault="00FE47FC" w:rsidP="00FE47FC">
      <w:pPr>
        <w:spacing w:after="240" w:line="240" w:lineRule="auto"/>
        <w:jc w:val="left"/>
        <w:rPr>
          <w:ins w:id="142" w:author="Author" w:date="2016-05-27T14:06:00Z"/>
          <w:rFonts w:asciiTheme="minorHAnsi" w:hAnsiTheme="minorHAnsi" w:cs="Times New Roman"/>
          <w:color w:val="auto"/>
        </w:rPr>
      </w:pPr>
    </w:p>
    <w:p w14:paraId="7369B595" w14:textId="77777777" w:rsidR="00FE47FC" w:rsidRPr="00B6270E" w:rsidRDefault="00FE47FC" w:rsidP="00FE47FC">
      <w:pPr>
        <w:spacing w:after="240" w:line="240" w:lineRule="auto"/>
        <w:jc w:val="left"/>
        <w:rPr>
          <w:ins w:id="143" w:author="Author" w:date="2016-05-27T14:06:00Z"/>
          <w:rFonts w:asciiTheme="minorHAnsi" w:hAnsiTheme="minorHAnsi" w:cs="Times New Roman"/>
          <w:color w:val="auto"/>
        </w:rPr>
      </w:pPr>
    </w:p>
    <w:p w14:paraId="3967FE1B" w14:textId="77777777" w:rsidR="00FE47FC" w:rsidRPr="00B6270E" w:rsidRDefault="00FE47FC" w:rsidP="00FE47FC">
      <w:pPr>
        <w:spacing w:after="240" w:line="240" w:lineRule="auto"/>
        <w:jc w:val="left"/>
        <w:rPr>
          <w:ins w:id="144" w:author="Author" w:date="2016-05-27T14:06:00Z"/>
          <w:rFonts w:asciiTheme="minorHAnsi" w:hAnsiTheme="minorHAnsi" w:cs="Times New Roman"/>
          <w:color w:val="auto"/>
        </w:rPr>
      </w:pPr>
    </w:p>
    <w:p w14:paraId="658C17B7" w14:textId="77777777" w:rsidR="002C5A15" w:rsidRPr="00B6270E" w:rsidRDefault="002C5A15" w:rsidP="002C5A15">
      <w:pPr>
        <w:spacing w:line="240" w:lineRule="auto"/>
        <w:jc w:val="left"/>
        <w:rPr>
          <w:ins w:id="145" w:author="Author" w:date="2016-05-27T12:06:00Z"/>
          <w:rFonts w:ascii="Times New Roman" w:hAnsi="Times New Roman" w:cs="Times New Roman"/>
          <w:color w:val="auto"/>
        </w:rPr>
      </w:pPr>
    </w:p>
    <w:p w14:paraId="4A76B360" w14:textId="77777777" w:rsidR="002C5A15" w:rsidRPr="00B6270E" w:rsidRDefault="002C5A15" w:rsidP="002C5A15">
      <w:pPr>
        <w:pStyle w:val="ListParagraph2"/>
        <w:numPr>
          <w:ilvl w:val="0"/>
          <w:numId w:val="24"/>
        </w:numPr>
        <w:spacing w:line="240" w:lineRule="auto"/>
        <w:jc w:val="left"/>
        <w:rPr>
          <w:ins w:id="146" w:author="Author" w:date="2016-05-27T12:06:00Z"/>
          <w:rFonts w:ascii="Times New Roman" w:eastAsia="SimSun" w:hAnsi="Times New Roman" w:cs="Times New Roman"/>
          <w:b/>
          <w:color w:val="auto"/>
          <w:kern w:val="2"/>
          <w:lang w:eastAsia="zh-CN"/>
        </w:rPr>
      </w:pPr>
      <w:ins w:id="147" w:author="Author" w:date="2016-05-27T12:06:00Z">
        <w:r w:rsidRPr="00B6270E">
          <w:rPr>
            <w:rFonts w:ascii="Times New Roman" w:eastAsia="SimSun" w:hAnsi="Times New Roman" w:cs="Times New Roman"/>
            <w:b/>
            <w:color w:val="auto"/>
            <w:kern w:val="2"/>
            <w:lang w:eastAsia="zh-CN"/>
          </w:rPr>
          <w:t>Download Printed Circuit Board (PCB) design, and order it from Fritzing</w:t>
        </w:r>
      </w:ins>
    </w:p>
    <w:p w14:paraId="46CC594B" w14:textId="77777777" w:rsidR="002C5A15" w:rsidRPr="00B6270E" w:rsidRDefault="002C5A15" w:rsidP="002C5A15">
      <w:pPr>
        <w:pStyle w:val="ListParagraph2"/>
        <w:numPr>
          <w:ilvl w:val="1"/>
          <w:numId w:val="24"/>
        </w:numPr>
        <w:spacing w:line="240" w:lineRule="auto"/>
        <w:jc w:val="left"/>
        <w:rPr>
          <w:ins w:id="148" w:author="Author" w:date="2016-05-27T12:06:00Z"/>
          <w:rFonts w:ascii="Times New Roman" w:eastAsia="SimSun" w:hAnsi="Times New Roman" w:cs="Times New Roman"/>
          <w:b/>
          <w:color w:val="auto"/>
          <w:kern w:val="2"/>
          <w:lang w:eastAsia="zh-CN"/>
        </w:rPr>
      </w:pPr>
      <w:ins w:id="149" w:author="Author" w:date="2016-05-27T12:06:00Z">
        <w:r w:rsidRPr="00B6270E">
          <w:rPr>
            <w:rFonts w:ascii="Times New Roman" w:eastAsia="SimSun" w:hAnsi="Times New Roman" w:cs="Times New Roman"/>
            <w:color w:val="auto"/>
            <w:kern w:val="2"/>
            <w:lang w:eastAsia="zh-CN"/>
          </w:rPr>
          <w:t>Download the custom microcontroller code, Beanshell scripts, circuit board design, software testing script, and circuit board assembly instructions from the “Optogenetic Chemostat Files” GitHub repository (</w:t>
        </w:r>
        <w:r w:rsidRPr="00685B08">
          <w:rPr>
            <w:rFonts w:ascii="Times New Roman" w:eastAsia="SimSun" w:hAnsi="Times New Roman" w:cs="Times New Roman"/>
            <w:kern w:val="2"/>
            <w:lang w:eastAsia="zh-CN"/>
          </w:rPr>
          <w:fldChar w:fldCharType="begin"/>
        </w:r>
        <w:r w:rsidRPr="00B6270E">
          <w:rPr>
            <w:rFonts w:ascii="Times New Roman" w:eastAsia="SimSun" w:hAnsi="Times New Roman" w:cs="Times New Roman"/>
            <w:kern w:val="2"/>
            <w:lang w:eastAsia="zh-CN"/>
          </w:rPr>
          <w:instrText xml:space="preserve"> HYPERLINK "https://github.com/McCleanResearch/Optogenetic-Chemostat-Files" </w:instrText>
        </w:r>
        <w:r w:rsidRPr="00B6270E">
          <w:rPr>
            <w:rFonts w:ascii="Times New Roman" w:eastAsia="SimSun" w:hAnsi="Times New Roman" w:cs="Times New Roman"/>
            <w:kern w:val="2"/>
            <w:lang w:eastAsia="zh-CN"/>
            <w:rPrChange w:id="150" w:author="Author" w:date="2016-05-27T14:08:00Z">
              <w:rPr>
                <w:rFonts w:ascii="Times New Roman" w:eastAsia="SimSun" w:hAnsi="Times New Roman" w:cs="Times New Roman"/>
                <w:kern w:val="2"/>
                <w:lang w:eastAsia="zh-CN"/>
              </w:rPr>
            </w:rPrChange>
          </w:rPr>
          <w:fldChar w:fldCharType="separate"/>
        </w:r>
        <w:r w:rsidRPr="00B6270E">
          <w:rPr>
            <w:rStyle w:val="Hyperlink"/>
            <w:rFonts w:ascii="Times New Roman" w:eastAsia="SimSun" w:hAnsi="Times New Roman" w:cs="Times New Roman"/>
            <w:kern w:val="2"/>
            <w:lang w:eastAsia="zh-CN"/>
          </w:rPr>
          <w:t>https://github.com/McCleanResearch/Optogenetic-Chemostat-Files</w:t>
        </w:r>
        <w:r w:rsidRPr="00B6270E">
          <w:rPr>
            <w:rFonts w:ascii="Times New Roman" w:eastAsia="SimSun" w:hAnsi="Times New Roman" w:cs="Times New Roman"/>
            <w:kern w:val="2"/>
            <w:lang w:eastAsia="zh-CN"/>
            <w:rPrChange w:id="151" w:author="Author" w:date="2016-05-27T14:08:00Z">
              <w:rPr>
                <w:rFonts w:ascii="Times New Roman" w:eastAsia="SimSun" w:hAnsi="Times New Roman" w:cs="Times New Roman"/>
                <w:kern w:val="2"/>
                <w:lang w:eastAsia="zh-CN"/>
              </w:rPr>
            </w:rPrChange>
          </w:rPr>
          <w:fldChar w:fldCharType="end"/>
        </w:r>
        <w:r w:rsidRPr="00B6270E">
          <w:rPr>
            <w:rFonts w:ascii="Times New Roman" w:eastAsia="SimSun" w:hAnsi="Times New Roman" w:cs="Times New Roman"/>
            <w:color w:val="auto"/>
            <w:kern w:val="2"/>
            <w:lang w:eastAsia="zh-CN"/>
          </w:rPr>
          <w:t>).</w:t>
        </w:r>
      </w:ins>
    </w:p>
    <w:p w14:paraId="288A6FE9" w14:textId="77777777" w:rsidR="002C5A15" w:rsidRPr="00B6270E" w:rsidRDefault="002C5A15" w:rsidP="002C5A15">
      <w:pPr>
        <w:pStyle w:val="ListParagraph2"/>
        <w:numPr>
          <w:ilvl w:val="1"/>
          <w:numId w:val="24"/>
        </w:numPr>
        <w:spacing w:line="240" w:lineRule="auto"/>
        <w:jc w:val="left"/>
        <w:rPr>
          <w:ins w:id="152" w:author="Author" w:date="2016-05-27T12:06:00Z"/>
          <w:rFonts w:ascii="Times New Roman" w:eastAsia="SimSun" w:hAnsi="Times New Roman" w:cs="Times New Roman"/>
          <w:b/>
          <w:color w:val="auto"/>
          <w:kern w:val="2"/>
          <w:lang w:eastAsia="zh-CN"/>
        </w:rPr>
      </w:pPr>
      <w:ins w:id="153" w:author="Author" w:date="2016-05-27T12:06:00Z">
        <w:r w:rsidRPr="00B6270E">
          <w:rPr>
            <w:rFonts w:ascii="Times New Roman" w:eastAsia="SimSun" w:hAnsi="Times New Roman" w:cs="Times New Roman"/>
            <w:color w:val="auto"/>
            <w:kern w:val="2"/>
            <w:lang w:eastAsia="zh-CN"/>
          </w:rPr>
          <w:t xml:space="preserve">Order the PCB design described in the </w:t>
        </w:r>
      </w:ins>
      <w:ins w:id="154" w:author="Author" w:date="2016-06-02T12:26:00Z">
        <w:r w:rsidR="00BA4DB5">
          <w:rPr>
            <w:rFonts w:ascii="Times New Roman" w:eastAsia="SimSun" w:hAnsi="Times New Roman" w:cs="Times New Roman"/>
            <w:color w:val="auto"/>
            <w:kern w:val="2"/>
            <w:lang w:eastAsia="zh-CN"/>
          </w:rPr>
          <w:t>“</w:t>
        </w:r>
      </w:ins>
      <w:ins w:id="155" w:author="Author" w:date="2016-05-27T12:06:00Z">
        <w:r w:rsidRPr="00B6270E">
          <w:rPr>
            <w:rFonts w:ascii="Times New Roman" w:eastAsia="SimSun" w:hAnsi="Times New Roman" w:cs="Times New Roman"/>
            <w:color w:val="auto"/>
            <w:kern w:val="2"/>
            <w:lang w:eastAsia="zh-CN"/>
          </w:rPr>
          <w:t>.fzz</w:t>
        </w:r>
      </w:ins>
      <w:ins w:id="156" w:author="Author" w:date="2016-06-02T12:26:00Z">
        <w:r w:rsidR="00BA4DB5">
          <w:rPr>
            <w:rFonts w:ascii="Times New Roman" w:eastAsia="SimSun" w:hAnsi="Times New Roman" w:cs="Times New Roman"/>
            <w:color w:val="auto"/>
            <w:kern w:val="2"/>
            <w:lang w:eastAsia="zh-CN"/>
          </w:rPr>
          <w:t>”</w:t>
        </w:r>
      </w:ins>
      <w:ins w:id="157" w:author="Author" w:date="2016-05-27T12:06:00Z">
        <w:r w:rsidRPr="00B6270E">
          <w:rPr>
            <w:rFonts w:ascii="Times New Roman" w:eastAsia="SimSun" w:hAnsi="Times New Roman" w:cs="Times New Roman"/>
            <w:color w:val="auto"/>
            <w:kern w:val="2"/>
            <w:lang w:eastAsia="zh-CN"/>
          </w:rPr>
          <w:t xml:space="preserve"> file from Fritzing Services. Other vendors may also make the PCB if it is converted to a more general PCB design format File&gt;Export&gt;for Production&gt; Extended Gerber (RS-274X).</w:t>
        </w:r>
      </w:ins>
    </w:p>
    <w:p w14:paraId="61F3F311" w14:textId="77777777" w:rsidR="00BA4DB5" w:rsidRDefault="006910A9" w:rsidP="00BA4DB5">
      <w:pPr>
        <w:pStyle w:val="ListParagraph"/>
        <w:numPr>
          <w:ilvl w:val="0"/>
          <w:numId w:val="24"/>
        </w:numPr>
        <w:spacing w:line="240" w:lineRule="auto"/>
        <w:contextualSpacing w:val="0"/>
        <w:rPr>
          <w:ins w:id="158" w:author="Author" w:date="2016-06-02T12:31:00Z"/>
          <w:rFonts w:asciiTheme="minorHAnsi" w:hAnsiTheme="minorHAnsi"/>
          <w:b/>
          <w:sz w:val="24"/>
          <w:szCs w:val="24"/>
        </w:rPr>
      </w:pPr>
      <w:ins w:id="159" w:author="Author" w:date="2016-06-02T13:48:00Z">
        <w:r>
          <w:rPr>
            <w:noProof/>
          </w:rPr>
          <w:drawing>
            <wp:anchor distT="0" distB="0" distL="114300" distR="114300" simplePos="0" relativeHeight="251660288" behindDoc="1" locked="0" layoutInCell="1" allowOverlap="1" wp14:anchorId="7561C8A0" wp14:editId="435A98A9">
              <wp:simplePos x="0" y="0"/>
              <wp:positionH relativeFrom="column">
                <wp:posOffset>350520</wp:posOffset>
              </wp:positionH>
              <wp:positionV relativeFrom="paragraph">
                <wp:posOffset>307975</wp:posOffset>
              </wp:positionV>
              <wp:extent cx="4141470" cy="3944620"/>
              <wp:effectExtent l="0" t="0" r="0" b="0"/>
              <wp:wrapTight wrapText="bothSides">
                <wp:wrapPolygon edited="0">
                  <wp:start x="0" y="0"/>
                  <wp:lineTo x="0" y="21489"/>
                  <wp:lineTo x="21461" y="21489"/>
                  <wp:lineTo x="2146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385" t="12261" r="54562" b="31692"/>
                      <a:stretch/>
                    </pic:blipFill>
                    <pic:spPr bwMode="auto">
                      <a:xfrm>
                        <a:off x="0" y="0"/>
                        <a:ext cx="4141470" cy="394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60" w:author="Author" w:date="2016-06-02T12:28:00Z">
        <w:r w:rsidR="00BA4DB5" w:rsidRPr="00276ECF">
          <w:rPr>
            <w:rFonts w:asciiTheme="minorHAnsi" w:hAnsiTheme="minorHAnsi"/>
            <w:b/>
            <w:sz w:val="24"/>
            <w:szCs w:val="24"/>
          </w:rPr>
          <w:t>Assemble the thermometer to the circuit board</w:t>
        </w:r>
      </w:ins>
    </w:p>
    <w:p w14:paraId="66C0C092" w14:textId="77777777" w:rsidR="00533040" w:rsidRDefault="00533040">
      <w:pPr>
        <w:pStyle w:val="ListParagraph"/>
        <w:spacing w:line="240" w:lineRule="auto"/>
        <w:ind w:left="555"/>
        <w:contextualSpacing w:val="0"/>
        <w:rPr>
          <w:ins w:id="161" w:author="Author" w:date="2016-06-02T12:38:00Z"/>
          <w:rFonts w:asciiTheme="minorHAnsi" w:hAnsiTheme="minorHAnsi"/>
          <w:b/>
          <w:sz w:val="24"/>
          <w:szCs w:val="24"/>
        </w:rPr>
        <w:pPrChange w:id="162" w:author="Author" w:date="2016-06-02T12:31:00Z">
          <w:pPr>
            <w:pStyle w:val="ListParagraph"/>
            <w:numPr>
              <w:numId w:val="24"/>
            </w:numPr>
            <w:spacing w:line="240" w:lineRule="auto"/>
            <w:ind w:left="555" w:hanging="555"/>
            <w:contextualSpacing w:val="0"/>
          </w:pPr>
        </w:pPrChange>
      </w:pPr>
    </w:p>
    <w:p w14:paraId="0BA88260" w14:textId="77777777" w:rsidR="00533040" w:rsidRPr="00D270DF" w:rsidRDefault="00533040">
      <w:pPr>
        <w:pStyle w:val="ListParagraph"/>
        <w:spacing w:line="240" w:lineRule="auto"/>
        <w:ind w:left="555"/>
        <w:contextualSpacing w:val="0"/>
        <w:rPr>
          <w:ins w:id="163" w:author="Author" w:date="2016-06-02T12:32:00Z"/>
          <w:rFonts w:asciiTheme="minorHAnsi" w:hAnsiTheme="minorHAnsi"/>
          <w:sz w:val="24"/>
          <w:szCs w:val="24"/>
          <w:rPrChange w:id="164" w:author="Author" w:date="2016-06-02T12:32:00Z">
            <w:rPr>
              <w:ins w:id="165" w:author="Author" w:date="2016-06-02T12:32:00Z"/>
              <w:rFonts w:asciiTheme="minorHAnsi" w:hAnsiTheme="minorHAnsi"/>
              <w:b/>
              <w:sz w:val="24"/>
              <w:szCs w:val="24"/>
            </w:rPr>
          </w:rPrChange>
        </w:rPr>
        <w:pPrChange w:id="166" w:author="Author" w:date="2016-06-02T12:31:00Z">
          <w:pPr>
            <w:pStyle w:val="ListParagraph"/>
            <w:numPr>
              <w:numId w:val="24"/>
            </w:numPr>
            <w:spacing w:line="240" w:lineRule="auto"/>
            <w:ind w:left="555" w:hanging="555"/>
            <w:contextualSpacing w:val="0"/>
          </w:pPr>
        </w:pPrChange>
      </w:pPr>
      <w:ins w:id="167" w:author="Author" w:date="2016-06-02T12:32:00Z">
        <w:r>
          <w:rPr>
            <w:rFonts w:asciiTheme="minorHAnsi" w:hAnsiTheme="minorHAnsi"/>
            <w:b/>
            <w:sz w:val="24"/>
            <w:szCs w:val="24"/>
          </w:rPr>
          <w:t xml:space="preserve">Figure 3. </w:t>
        </w:r>
        <w:r>
          <w:rPr>
            <w:rFonts w:asciiTheme="minorHAnsi" w:hAnsiTheme="minorHAnsi"/>
            <w:sz w:val="24"/>
            <w:szCs w:val="24"/>
          </w:rPr>
          <w:t xml:space="preserve">Diagram of thermometer. This is used </w:t>
        </w:r>
      </w:ins>
      <w:ins w:id="168" w:author="Author" w:date="2016-06-02T12:33:00Z">
        <w:r>
          <w:rPr>
            <w:rFonts w:asciiTheme="minorHAnsi" w:hAnsiTheme="minorHAnsi"/>
            <w:sz w:val="24"/>
            <w:szCs w:val="24"/>
          </w:rPr>
          <w:t>to regulate the current sent to the heating pad. Measurements are regularly taken, and the pulse-width-modulation of the current is adjusted from 0-255 by a PID algorithm on the microcontroller. The 4.7k</w:t>
        </w:r>
      </w:ins>
      <w:ins w:id="169" w:author="Author" w:date="2016-06-02T12:35:00Z">
        <w:r>
          <w:rPr>
            <w:rFonts w:asciiTheme="minorHAnsi" w:hAnsiTheme="minorHAnsi"/>
            <w:sz w:val="24"/>
            <w:szCs w:val="24"/>
          </w:rPr>
          <w:t>Ω resistor serves as a pull-up resistor, connecting the positive voltage line to the data line.</w:t>
        </w:r>
      </w:ins>
    </w:p>
    <w:p w14:paraId="5A9E4E7A" w14:textId="77777777" w:rsidR="00533040" w:rsidRDefault="00533040">
      <w:pPr>
        <w:pStyle w:val="ListParagraph"/>
        <w:spacing w:line="240" w:lineRule="auto"/>
        <w:ind w:left="555"/>
        <w:contextualSpacing w:val="0"/>
        <w:rPr>
          <w:ins w:id="170" w:author="Author" w:date="2016-06-02T12:32:00Z"/>
          <w:rFonts w:asciiTheme="minorHAnsi" w:hAnsiTheme="minorHAnsi"/>
          <w:b/>
          <w:sz w:val="24"/>
          <w:szCs w:val="24"/>
        </w:rPr>
        <w:pPrChange w:id="171" w:author="Author" w:date="2016-06-02T12:31:00Z">
          <w:pPr>
            <w:pStyle w:val="ListParagraph"/>
            <w:numPr>
              <w:numId w:val="24"/>
            </w:numPr>
            <w:spacing w:line="240" w:lineRule="auto"/>
            <w:ind w:left="555" w:hanging="555"/>
            <w:contextualSpacing w:val="0"/>
          </w:pPr>
        </w:pPrChange>
      </w:pPr>
    </w:p>
    <w:p w14:paraId="0635819B" w14:textId="77777777" w:rsidR="002B6F7D" w:rsidRPr="00D270DF" w:rsidRDefault="002B6F7D">
      <w:pPr>
        <w:spacing w:line="240" w:lineRule="auto"/>
        <w:rPr>
          <w:ins w:id="172" w:author="Author" w:date="2016-06-02T13:08:00Z"/>
          <w:rFonts w:asciiTheme="minorHAnsi" w:hAnsiTheme="minorHAnsi"/>
          <w:b/>
          <w:rPrChange w:id="173" w:author="Author" w:date="2016-06-02T13:49:00Z">
            <w:rPr>
              <w:ins w:id="174" w:author="Author" w:date="2016-06-02T13:08:00Z"/>
            </w:rPr>
          </w:rPrChange>
        </w:rPr>
        <w:pPrChange w:id="175" w:author="Author" w:date="2016-06-02T13:49:00Z">
          <w:pPr>
            <w:pStyle w:val="ListParagraph"/>
            <w:numPr>
              <w:numId w:val="24"/>
            </w:numPr>
            <w:spacing w:line="240" w:lineRule="auto"/>
            <w:ind w:left="555" w:hanging="555"/>
            <w:contextualSpacing w:val="0"/>
          </w:pPr>
        </w:pPrChange>
      </w:pPr>
    </w:p>
    <w:p w14:paraId="4DB9BE45" w14:textId="77777777" w:rsidR="00BA4DB5" w:rsidRPr="00276ECF" w:rsidRDefault="00BA4DB5" w:rsidP="00BA4DB5">
      <w:pPr>
        <w:pStyle w:val="ListParagraph"/>
        <w:numPr>
          <w:ilvl w:val="1"/>
          <w:numId w:val="24"/>
        </w:numPr>
        <w:spacing w:line="240" w:lineRule="auto"/>
        <w:contextualSpacing w:val="0"/>
        <w:rPr>
          <w:ins w:id="176" w:author="Author" w:date="2016-06-02T12:28:00Z"/>
          <w:rFonts w:asciiTheme="minorHAnsi" w:hAnsiTheme="minorHAnsi"/>
          <w:sz w:val="24"/>
          <w:szCs w:val="24"/>
        </w:rPr>
      </w:pPr>
      <w:ins w:id="177" w:author="Author" w:date="2016-06-02T12:28:00Z">
        <w:r w:rsidRPr="00276ECF">
          <w:rPr>
            <w:rFonts w:asciiTheme="minorHAnsi" w:hAnsiTheme="minorHAnsi"/>
            <w:sz w:val="24"/>
            <w:szCs w:val="24"/>
          </w:rPr>
          <w:t xml:space="preserve">Solder the </w:t>
        </w:r>
        <w:r>
          <w:rPr>
            <w:rFonts w:asciiTheme="minorHAnsi" w:hAnsiTheme="minorHAnsi"/>
            <w:sz w:val="24"/>
            <w:szCs w:val="24"/>
          </w:rPr>
          <w:t xml:space="preserve">Ground, </w:t>
        </w:r>
        <w:r w:rsidRPr="00276ECF">
          <w:rPr>
            <w:rFonts w:asciiTheme="minorHAnsi" w:hAnsiTheme="minorHAnsi"/>
            <w:sz w:val="24"/>
            <w:szCs w:val="24"/>
          </w:rPr>
          <w:t>Data,</w:t>
        </w:r>
        <w:r>
          <w:rPr>
            <w:rFonts w:asciiTheme="minorHAnsi" w:hAnsiTheme="minorHAnsi"/>
            <w:sz w:val="24"/>
            <w:szCs w:val="24"/>
          </w:rPr>
          <w:t xml:space="preserve"> and</w:t>
        </w:r>
        <w:r w:rsidRPr="00276ECF">
          <w:rPr>
            <w:rFonts w:asciiTheme="minorHAnsi" w:hAnsiTheme="minorHAnsi"/>
            <w:sz w:val="24"/>
            <w:szCs w:val="24"/>
          </w:rPr>
          <w:t xml:space="preserve"> </w:t>
        </w:r>
        <w:r>
          <w:rPr>
            <w:rFonts w:asciiTheme="minorHAnsi" w:hAnsiTheme="minorHAnsi"/>
            <w:sz w:val="24"/>
            <w:szCs w:val="24"/>
          </w:rPr>
          <w:t xml:space="preserve">positive Voltage </w:t>
        </w:r>
        <w:r w:rsidRPr="00276ECF">
          <w:rPr>
            <w:rFonts w:asciiTheme="minorHAnsi" w:hAnsiTheme="minorHAnsi"/>
            <w:sz w:val="24"/>
            <w:szCs w:val="24"/>
          </w:rPr>
          <w:t xml:space="preserve">lines of the digital thermometer to their respective </w:t>
        </w:r>
        <w:r>
          <w:rPr>
            <w:rFonts w:asciiTheme="minorHAnsi" w:hAnsiTheme="minorHAnsi"/>
            <w:sz w:val="24"/>
            <w:szCs w:val="24"/>
          </w:rPr>
          <w:t>pinhole</w:t>
        </w:r>
        <w:r w:rsidRPr="00276ECF">
          <w:rPr>
            <w:rFonts w:asciiTheme="minorHAnsi" w:hAnsiTheme="minorHAnsi"/>
            <w:sz w:val="24"/>
            <w:szCs w:val="24"/>
          </w:rPr>
          <w:t xml:space="preserve">s marked </w:t>
        </w:r>
        <w:commentRangeStart w:id="178"/>
        <w:r w:rsidRPr="00276ECF">
          <w:rPr>
            <w:rFonts w:asciiTheme="minorHAnsi" w:hAnsiTheme="minorHAnsi"/>
            <w:sz w:val="24"/>
            <w:szCs w:val="24"/>
          </w:rPr>
          <w:t>“</w:t>
        </w:r>
        <w:r>
          <w:rPr>
            <w:rFonts w:asciiTheme="minorHAnsi" w:hAnsiTheme="minorHAnsi"/>
            <w:sz w:val="24"/>
            <w:szCs w:val="24"/>
          </w:rPr>
          <w:t>G D</w:t>
        </w:r>
        <w:r w:rsidRPr="00276ECF">
          <w:rPr>
            <w:rFonts w:asciiTheme="minorHAnsi" w:hAnsiTheme="minorHAnsi"/>
            <w:sz w:val="24"/>
            <w:szCs w:val="24"/>
          </w:rPr>
          <w:t xml:space="preserve"> +V.”</w:t>
        </w:r>
        <w:commentRangeEnd w:id="178"/>
        <w:r>
          <w:rPr>
            <w:rStyle w:val="CommentReference"/>
            <w:rFonts w:eastAsia="Times New Roman" w:cs="Calibri"/>
            <w:color w:val="000000"/>
          </w:rPr>
          <w:commentReference w:id="178"/>
        </w:r>
      </w:ins>
    </w:p>
    <w:p w14:paraId="69C54849" w14:textId="77777777" w:rsidR="00BA4DB5" w:rsidRPr="00D270DF" w:rsidRDefault="00BA4DB5">
      <w:pPr>
        <w:pStyle w:val="ListParagraph"/>
        <w:numPr>
          <w:ilvl w:val="1"/>
          <w:numId w:val="24"/>
        </w:numPr>
        <w:spacing w:line="240" w:lineRule="auto"/>
        <w:contextualSpacing w:val="0"/>
        <w:rPr>
          <w:ins w:id="179" w:author="Author" w:date="2016-06-02T12:28:00Z"/>
          <w:b/>
          <w:sz w:val="24"/>
          <w:szCs w:val="24"/>
          <w:rPrChange w:id="180" w:author="Author" w:date="2016-06-02T13:09:00Z">
            <w:rPr>
              <w:ins w:id="181" w:author="Author" w:date="2016-06-02T12:28:00Z"/>
            </w:rPr>
          </w:rPrChange>
        </w:rPr>
      </w:pPr>
      <w:ins w:id="182" w:author="Author" w:date="2016-06-02T12:28:00Z">
        <w:r w:rsidRPr="00E96BF5">
          <w:rPr>
            <w:rFonts w:asciiTheme="minorHAnsi" w:hAnsiTheme="minorHAnsi"/>
            <w:sz w:val="24"/>
            <w:szCs w:val="24"/>
          </w:rPr>
          <w:t>Clip off one pin from a</w:t>
        </w:r>
        <w:r>
          <w:rPr>
            <w:rFonts w:asciiTheme="minorHAnsi" w:hAnsiTheme="minorHAnsi"/>
            <w:sz w:val="24"/>
            <w:szCs w:val="24"/>
          </w:rPr>
          <w:t xml:space="preserve"> </w:t>
        </w:r>
        <w:r w:rsidRPr="00023965">
          <w:rPr>
            <w:rFonts w:asciiTheme="minorHAnsi" w:hAnsiTheme="minorHAnsi"/>
            <w:sz w:val="24"/>
            <w:szCs w:val="24"/>
          </w:rPr>
          <w:t>female</w:t>
        </w:r>
        <w:r w:rsidRPr="00E96BF5">
          <w:rPr>
            <w:rFonts w:asciiTheme="minorHAnsi" w:hAnsiTheme="minorHAnsi"/>
            <w:sz w:val="24"/>
            <w:szCs w:val="24"/>
          </w:rPr>
          <w:t xml:space="preserve"> 3-pin</w:t>
        </w:r>
        <w:r>
          <w:rPr>
            <w:rFonts w:asciiTheme="minorHAnsi" w:hAnsiTheme="minorHAnsi"/>
            <w:sz w:val="24"/>
            <w:szCs w:val="24"/>
          </w:rPr>
          <w:t xml:space="preserve"> </w:t>
        </w:r>
        <w:r w:rsidRPr="00E96BF5">
          <w:rPr>
            <w:rFonts w:asciiTheme="minorHAnsi" w:hAnsiTheme="minorHAnsi"/>
            <w:sz w:val="24"/>
            <w:szCs w:val="24"/>
          </w:rPr>
          <w:t xml:space="preserve">header and trim the </w:t>
        </w:r>
        <w:r>
          <w:rPr>
            <w:rFonts w:asciiTheme="minorHAnsi" w:hAnsiTheme="minorHAnsi"/>
            <w:sz w:val="24"/>
            <w:szCs w:val="24"/>
          </w:rPr>
          <w:t xml:space="preserve">remaining </w:t>
        </w:r>
        <w:r w:rsidRPr="00E96BF5">
          <w:rPr>
            <w:rFonts w:asciiTheme="minorHAnsi" w:hAnsiTheme="minorHAnsi"/>
            <w:sz w:val="24"/>
            <w:szCs w:val="24"/>
          </w:rPr>
          <w:t xml:space="preserve">2 </w:t>
        </w:r>
        <w:r>
          <w:rPr>
            <w:rFonts w:asciiTheme="minorHAnsi" w:hAnsiTheme="minorHAnsi"/>
            <w:sz w:val="24"/>
            <w:szCs w:val="24"/>
          </w:rPr>
          <w:t xml:space="preserve">pins </w:t>
        </w:r>
        <w:r w:rsidRPr="00E96BF5">
          <w:rPr>
            <w:rFonts w:asciiTheme="minorHAnsi" w:hAnsiTheme="minorHAnsi"/>
            <w:sz w:val="24"/>
            <w:szCs w:val="24"/>
          </w:rPr>
          <w:t xml:space="preserve">with wire </w:t>
        </w:r>
        <w:commentRangeStart w:id="183"/>
        <w:r w:rsidRPr="00E96BF5">
          <w:rPr>
            <w:rFonts w:asciiTheme="minorHAnsi" w:hAnsiTheme="minorHAnsi"/>
            <w:sz w:val="24"/>
            <w:szCs w:val="24"/>
          </w:rPr>
          <w:t>clippers</w:t>
        </w:r>
        <w:commentRangeEnd w:id="183"/>
        <w:r>
          <w:rPr>
            <w:rStyle w:val="CommentReference"/>
            <w:rFonts w:eastAsia="Times New Roman" w:cs="Calibri"/>
            <w:color w:val="000000"/>
          </w:rPr>
          <w:commentReference w:id="183"/>
        </w:r>
        <w:r>
          <w:rPr>
            <w:rFonts w:asciiTheme="minorHAnsi" w:hAnsiTheme="minorHAnsi"/>
            <w:sz w:val="24"/>
            <w:szCs w:val="24"/>
          </w:rPr>
          <w:t>, such that it can fit into the two pinholes labelled “R2” and not obstruct the microcontroller</w:t>
        </w:r>
        <w:r w:rsidRPr="00E96BF5">
          <w:rPr>
            <w:rFonts w:asciiTheme="minorHAnsi" w:hAnsiTheme="minorHAnsi"/>
            <w:sz w:val="24"/>
            <w:szCs w:val="24"/>
          </w:rPr>
          <w:t xml:space="preserve">. Solder </w:t>
        </w:r>
        <w:r>
          <w:rPr>
            <w:rFonts w:asciiTheme="minorHAnsi" w:hAnsiTheme="minorHAnsi"/>
            <w:sz w:val="24"/>
            <w:szCs w:val="24"/>
          </w:rPr>
          <w:t>this in place</w:t>
        </w:r>
        <w:r w:rsidRPr="00E96BF5">
          <w:rPr>
            <w:rFonts w:asciiTheme="minorHAnsi" w:hAnsiTheme="minorHAnsi"/>
            <w:sz w:val="24"/>
            <w:szCs w:val="24"/>
          </w:rPr>
          <w:t xml:space="preserve">. </w:t>
        </w:r>
        <w:r>
          <w:rPr>
            <w:rFonts w:asciiTheme="minorHAnsi" w:hAnsiTheme="minorHAnsi"/>
            <w:sz w:val="24"/>
            <w:szCs w:val="24"/>
          </w:rPr>
          <w:t>Connect the two soldered pins by inserting a 4.7kΩ resistor in the pin header</w:t>
        </w:r>
        <w:r w:rsidRPr="00E96BF5">
          <w:rPr>
            <w:rFonts w:asciiTheme="minorHAnsi" w:hAnsiTheme="minorHAnsi"/>
            <w:sz w:val="24"/>
            <w:szCs w:val="24"/>
          </w:rPr>
          <w:t>.</w:t>
        </w:r>
      </w:ins>
    </w:p>
    <w:p w14:paraId="507315F3" w14:textId="77777777" w:rsidR="00BA4DB5" w:rsidRPr="00276ECF" w:rsidRDefault="00BA4DB5" w:rsidP="00BA4DB5">
      <w:pPr>
        <w:pStyle w:val="ListParagraph"/>
        <w:numPr>
          <w:ilvl w:val="0"/>
          <w:numId w:val="24"/>
        </w:numPr>
        <w:spacing w:line="240" w:lineRule="auto"/>
        <w:contextualSpacing w:val="0"/>
        <w:rPr>
          <w:ins w:id="184" w:author="Author" w:date="2016-06-02T12:28:00Z"/>
          <w:rFonts w:asciiTheme="minorHAnsi" w:hAnsiTheme="minorHAnsi"/>
          <w:b/>
          <w:sz w:val="24"/>
          <w:szCs w:val="24"/>
        </w:rPr>
      </w:pPr>
      <w:ins w:id="185" w:author="Author" w:date="2016-06-02T12:28:00Z">
        <w:r w:rsidRPr="00276ECF">
          <w:rPr>
            <w:rFonts w:asciiTheme="minorHAnsi" w:hAnsiTheme="minorHAnsi"/>
            <w:b/>
            <w:sz w:val="24"/>
            <w:szCs w:val="24"/>
          </w:rPr>
          <w:t>Connect the power control components to the circuit board</w:t>
        </w:r>
      </w:ins>
    </w:p>
    <w:p w14:paraId="6A1DE7A9" w14:textId="77777777" w:rsidR="00533040" w:rsidRDefault="00D71E6C">
      <w:pPr>
        <w:pStyle w:val="ListParagraph"/>
        <w:spacing w:line="240" w:lineRule="auto"/>
        <w:ind w:left="555"/>
        <w:contextualSpacing w:val="0"/>
        <w:rPr>
          <w:ins w:id="186" w:author="Author" w:date="2016-06-02T12:38:00Z"/>
          <w:rFonts w:asciiTheme="minorHAnsi" w:hAnsiTheme="minorHAnsi"/>
          <w:sz w:val="24"/>
          <w:szCs w:val="24"/>
        </w:rPr>
        <w:pPrChange w:id="187" w:author="Author" w:date="2016-06-02T12:38:00Z">
          <w:pPr>
            <w:pStyle w:val="ListParagraph"/>
            <w:numPr>
              <w:ilvl w:val="1"/>
              <w:numId w:val="24"/>
            </w:numPr>
            <w:spacing w:line="240" w:lineRule="auto"/>
            <w:ind w:left="555" w:hanging="555"/>
            <w:contextualSpacing w:val="0"/>
          </w:pPr>
        </w:pPrChange>
      </w:pPr>
      <w:ins w:id="188" w:author="Author" w:date="2016-06-02T12:48:00Z">
        <w:r>
          <w:rPr>
            <w:noProof/>
          </w:rPr>
          <w:drawing>
            <wp:inline distT="0" distB="0" distL="0" distR="0" wp14:anchorId="1578A797" wp14:editId="50C209E5">
              <wp:extent cx="5153025" cy="3183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545" t="15690" r="48397" b="40691"/>
                      <a:stretch/>
                    </pic:blipFill>
                    <pic:spPr bwMode="auto">
                      <a:xfrm>
                        <a:off x="0" y="0"/>
                        <a:ext cx="5189097" cy="3205708"/>
                      </a:xfrm>
                      <a:prstGeom prst="rect">
                        <a:avLst/>
                      </a:prstGeom>
                      <a:ln>
                        <a:noFill/>
                      </a:ln>
                      <a:extLst>
                        <a:ext uri="{53640926-AAD7-44D8-BBD7-CCE9431645EC}">
                          <a14:shadowObscured xmlns:a14="http://schemas.microsoft.com/office/drawing/2010/main"/>
                        </a:ext>
                      </a:extLst>
                    </pic:spPr>
                  </pic:pic>
                </a:graphicData>
              </a:graphic>
            </wp:inline>
          </w:drawing>
        </w:r>
      </w:ins>
    </w:p>
    <w:p w14:paraId="184D3D2D" w14:textId="77777777" w:rsidR="00533040" w:rsidRPr="00D270DF" w:rsidRDefault="00533040">
      <w:pPr>
        <w:pStyle w:val="ListParagraph"/>
        <w:spacing w:line="240" w:lineRule="auto"/>
        <w:ind w:left="555"/>
        <w:contextualSpacing w:val="0"/>
        <w:rPr>
          <w:ins w:id="189" w:author="Author" w:date="2016-06-02T12:38:00Z"/>
          <w:rFonts w:asciiTheme="minorHAnsi" w:hAnsiTheme="minorHAnsi"/>
          <w:sz w:val="24"/>
          <w:szCs w:val="24"/>
        </w:rPr>
        <w:pPrChange w:id="190" w:author="Author" w:date="2016-06-02T12:38:00Z">
          <w:pPr>
            <w:pStyle w:val="ListParagraph"/>
            <w:numPr>
              <w:ilvl w:val="1"/>
              <w:numId w:val="24"/>
            </w:numPr>
            <w:spacing w:line="240" w:lineRule="auto"/>
            <w:ind w:left="555" w:hanging="555"/>
            <w:contextualSpacing w:val="0"/>
          </w:pPr>
        </w:pPrChange>
      </w:pPr>
      <w:ins w:id="191" w:author="Author" w:date="2016-06-02T12:39:00Z">
        <w:r>
          <w:rPr>
            <w:rFonts w:asciiTheme="minorHAnsi" w:hAnsiTheme="minorHAnsi"/>
            <w:b/>
            <w:sz w:val="24"/>
            <w:szCs w:val="24"/>
          </w:rPr>
          <w:t>Figure 4.</w:t>
        </w:r>
        <w:r>
          <w:rPr>
            <w:rFonts w:asciiTheme="minorHAnsi" w:hAnsiTheme="minorHAnsi"/>
            <w:sz w:val="24"/>
            <w:szCs w:val="24"/>
          </w:rPr>
          <w:t xml:space="preserve"> Diagram of </w:t>
        </w:r>
      </w:ins>
      <w:ins w:id="192" w:author="Author" w:date="2016-06-02T14:04:00Z">
        <w:r w:rsidR="00346E47">
          <w:rPr>
            <w:rFonts w:asciiTheme="minorHAnsi" w:hAnsiTheme="minorHAnsi"/>
            <w:sz w:val="24"/>
            <w:szCs w:val="24"/>
          </w:rPr>
          <w:t xml:space="preserve">a controlled </w:t>
        </w:r>
      </w:ins>
      <w:ins w:id="193" w:author="Author" w:date="2016-06-02T12:39:00Z">
        <w:r>
          <w:rPr>
            <w:rFonts w:asciiTheme="minorHAnsi" w:hAnsiTheme="minorHAnsi"/>
            <w:sz w:val="24"/>
            <w:szCs w:val="24"/>
          </w:rPr>
          <w:t xml:space="preserve">heating pad. A MOSFET is used to control </w:t>
        </w:r>
      </w:ins>
      <w:ins w:id="194" w:author="Author" w:date="2016-06-02T12:40:00Z">
        <w:r w:rsidR="00D71E6C">
          <w:rPr>
            <w:rFonts w:asciiTheme="minorHAnsi" w:hAnsiTheme="minorHAnsi"/>
            <w:sz w:val="24"/>
            <w:szCs w:val="24"/>
          </w:rPr>
          <w:t xml:space="preserve">current from a power supply. </w:t>
        </w:r>
      </w:ins>
      <w:ins w:id="195" w:author="Author" w:date="2016-06-02T12:41:00Z">
        <w:r w:rsidR="00D71E6C">
          <w:rPr>
            <w:rFonts w:asciiTheme="minorHAnsi" w:hAnsiTheme="minorHAnsi"/>
            <w:sz w:val="24"/>
            <w:szCs w:val="24"/>
          </w:rPr>
          <w:t xml:space="preserve">When pin </w:t>
        </w:r>
      </w:ins>
      <w:ins w:id="196" w:author="Author" w:date="2016-06-02T12:42:00Z">
        <w:r w:rsidR="00D71E6C">
          <w:rPr>
            <w:rFonts w:asciiTheme="minorHAnsi" w:hAnsiTheme="minorHAnsi"/>
            <w:sz w:val="24"/>
            <w:szCs w:val="24"/>
          </w:rPr>
          <w:t xml:space="preserve">“~3” is at +5V, current is allowed to flow from J1 to J2. </w:t>
        </w:r>
      </w:ins>
    </w:p>
    <w:p w14:paraId="6630A7B6" w14:textId="77777777" w:rsidR="00533040" w:rsidRDefault="00533040">
      <w:pPr>
        <w:pStyle w:val="ListParagraph"/>
        <w:spacing w:line="240" w:lineRule="auto"/>
        <w:ind w:left="555"/>
        <w:contextualSpacing w:val="0"/>
        <w:rPr>
          <w:ins w:id="197" w:author="Author" w:date="2016-06-02T12:38:00Z"/>
          <w:rFonts w:asciiTheme="minorHAnsi" w:hAnsiTheme="minorHAnsi"/>
          <w:sz w:val="24"/>
          <w:szCs w:val="24"/>
        </w:rPr>
        <w:pPrChange w:id="198" w:author="Author" w:date="2016-06-02T12:38:00Z">
          <w:pPr>
            <w:pStyle w:val="ListParagraph"/>
            <w:numPr>
              <w:ilvl w:val="1"/>
              <w:numId w:val="24"/>
            </w:numPr>
            <w:spacing w:line="240" w:lineRule="auto"/>
            <w:ind w:left="555" w:hanging="555"/>
            <w:contextualSpacing w:val="0"/>
          </w:pPr>
        </w:pPrChange>
      </w:pPr>
    </w:p>
    <w:p w14:paraId="739ECC14" w14:textId="77777777" w:rsidR="00BA4DB5" w:rsidRPr="00276ECF" w:rsidRDefault="00BA4DB5" w:rsidP="00BA4DB5">
      <w:pPr>
        <w:pStyle w:val="ListParagraph"/>
        <w:numPr>
          <w:ilvl w:val="1"/>
          <w:numId w:val="24"/>
        </w:numPr>
        <w:spacing w:line="240" w:lineRule="auto"/>
        <w:contextualSpacing w:val="0"/>
        <w:rPr>
          <w:ins w:id="199" w:author="Author" w:date="2016-06-02T12:28:00Z"/>
          <w:rFonts w:asciiTheme="minorHAnsi" w:hAnsiTheme="minorHAnsi"/>
          <w:sz w:val="24"/>
          <w:szCs w:val="24"/>
        </w:rPr>
      </w:pPr>
      <w:ins w:id="200" w:author="Author" w:date="2016-06-02T12:28:00Z">
        <w:r w:rsidRPr="00276ECF">
          <w:rPr>
            <w:rFonts w:asciiTheme="minorHAnsi" w:hAnsiTheme="minorHAnsi"/>
            <w:sz w:val="24"/>
            <w:szCs w:val="24"/>
          </w:rPr>
          <w:t xml:space="preserve">Trim the pins of </w:t>
        </w:r>
        <w:r>
          <w:rPr>
            <w:rFonts w:asciiTheme="minorHAnsi" w:hAnsiTheme="minorHAnsi"/>
            <w:sz w:val="24"/>
            <w:szCs w:val="24"/>
          </w:rPr>
          <w:t>five</w:t>
        </w:r>
        <w:r w:rsidRPr="00276ECF">
          <w:rPr>
            <w:rFonts w:asciiTheme="minorHAnsi" w:hAnsiTheme="minorHAnsi"/>
            <w:sz w:val="24"/>
            <w:szCs w:val="24"/>
          </w:rPr>
          <w:t xml:space="preserve"> female </w:t>
        </w:r>
        <w:r w:rsidRPr="00023965">
          <w:rPr>
            <w:rFonts w:asciiTheme="minorHAnsi" w:hAnsiTheme="minorHAnsi"/>
            <w:sz w:val="24"/>
            <w:szCs w:val="24"/>
          </w:rPr>
          <w:t xml:space="preserve">3-pin </w:t>
        </w:r>
        <w:r w:rsidRPr="00276ECF">
          <w:rPr>
            <w:rFonts w:asciiTheme="minorHAnsi" w:hAnsiTheme="minorHAnsi"/>
            <w:sz w:val="24"/>
            <w:szCs w:val="24"/>
          </w:rPr>
          <w:t xml:space="preserve">headers. Solder these to the positions on the </w:t>
        </w:r>
        <w:r>
          <w:rPr>
            <w:rFonts w:asciiTheme="minorHAnsi" w:hAnsiTheme="minorHAnsi"/>
            <w:sz w:val="24"/>
            <w:szCs w:val="24"/>
          </w:rPr>
          <w:t>PCB</w:t>
        </w:r>
        <w:r w:rsidRPr="00276ECF">
          <w:rPr>
            <w:rFonts w:asciiTheme="minorHAnsi" w:hAnsiTheme="minorHAnsi"/>
            <w:sz w:val="24"/>
            <w:szCs w:val="24"/>
          </w:rPr>
          <w:t xml:space="preserve"> marked as </w:t>
        </w:r>
        <w:r>
          <w:rPr>
            <w:rFonts w:asciiTheme="minorHAnsi" w:hAnsiTheme="minorHAnsi"/>
            <w:sz w:val="24"/>
            <w:szCs w:val="24"/>
          </w:rPr>
          <w:t>“</w:t>
        </w:r>
        <w:r w:rsidRPr="00276ECF">
          <w:rPr>
            <w:rFonts w:asciiTheme="minorHAnsi" w:hAnsiTheme="minorHAnsi"/>
            <w:sz w:val="24"/>
            <w:szCs w:val="24"/>
          </w:rPr>
          <w:t>#1,</w:t>
        </w:r>
        <w:r>
          <w:rPr>
            <w:rFonts w:asciiTheme="minorHAnsi" w:hAnsiTheme="minorHAnsi"/>
            <w:sz w:val="24"/>
            <w:szCs w:val="24"/>
          </w:rPr>
          <w:t>”</w:t>
        </w:r>
        <w:r w:rsidRPr="00276ECF">
          <w:rPr>
            <w:rFonts w:asciiTheme="minorHAnsi" w:hAnsiTheme="minorHAnsi"/>
            <w:sz w:val="24"/>
            <w:szCs w:val="24"/>
          </w:rPr>
          <w:t xml:space="preserve"> </w:t>
        </w:r>
        <w:r>
          <w:rPr>
            <w:rFonts w:asciiTheme="minorHAnsi" w:hAnsiTheme="minorHAnsi"/>
            <w:sz w:val="24"/>
            <w:szCs w:val="24"/>
          </w:rPr>
          <w:t>“</w:t>
        </w:r>
        <w:r w:rsidRPr="00276ECF">
          <w:rPr>
            <w:rFonts w:asciiTheme="minorHAnsi" w:hAnsiTheme="minorHAnsi"/>
            <w:sz w:val="24"/>
            <w:szCs w:val="24"/>
          </w:rPr>
          <w:t>#2,</w:t>
        </w:r>
        <w:r>
          <w:rPr>
            <w:rFonts w:asciiTheme="minorHAnsi" w:hAnsiTheme="minorHAnsi"/>
            <w:sz w:val="24"/>
            <w:szCs w:val="24"/>
          </w:rPr>
          <w:t>”</w:t>
        </w:r>
        <w:r w:rsidRPr="00276ECF">
          <w:rPr>
            <w:rFonts w:asciiTheme="minorHAnsi" w:hAnsiTheme="minorHAnsi"/>
            <w:sz w:val="24"/>
            <w:szCs w:val="24"/>
          </w:rPr>
          <w:t xml:space="preserve"> </w:t>
        </w:r>
        <w:r>
          <w:rPr>
            <w:rFonts w:asciiTheme="minorHAnsi" w:hAnsiTheme="minorHAnsi"/>
            <w:sz w:val="24"/>
            <w:szCs w:val="24"/>
          </w:rPr>
          <w:t>“</w:t>
        </w:r>
        <w:r w:rsidRPr="00276ECF">
          <w:rPr>
            <w:rFonts w:asciiTheme="minorHAnsi" w:hAnsiTheme="minorHAnsi"/>
            <w:sz w:val="24"/>
            <w:szCs w:val="24"/>
          </w:rPr>
          <w:t>#3,</w:t>
        </w:r>
        <w:r>
          <w:rPr>
            <w:rFonts w:asciiTheme="minorHAnsi" w:hAnsiTheme="minorHAnsi"/>
            <w:sz w:val="24"/>
            <w:szCs w:val="24"/>
          </w:rPr>
          <w:t>”</w:t>
        </w:r>
        <w:r w:rsidRPr="00276ECF">
          <w:rPr>
            <w:rFonts w:asciiTheme="minorHAnsi" w:hAnsiTheme="minorHAnsi"/>
            <w:sz w:val="24"/>
            <w:szCs w:val="24"/>
          </w:rPr>
          <w:t xml:space="preserve"> </w:t>
        </w:r>
        <w:r>
          <w:rPr>
            <w:rFonts w:asciiTheme="minorHAnsi" w:hAnsiTheme="minorHAnsi"/>
            <w:sz w:val="24"/>
            <w:szCs w:val="24"/>
          </w:rPr>
          <w:t>“</w:t>
        </w:r>
        <w:r w:rsidRPr="00276ECF">
          <w:rPr>
            <w:rFonts w:asciiTheme="minorHAnsi" w:hAnsiTheme="minorHAnsi"/>
            <w:sz w:val="24"/>
            <w:szCs w:val="24"/>
          </w:rPr>
          <w:t>#4,</w:t>
        </w:r>
        <w:r>
          <w:rPr>
            <w:rFonts w:asciiTheme="minorHAnsi" w:hAnsiTheme="minorHAnsi"/>
            <w:sz w:val="24"/>
            <w:szCs w:val="24"/>
          </w:rPr>
          <w:t>”</w:t>
        </w:r>
        <w:r w:rsidRPr="00276ECF">
          <w:rPr>
            <w:rFonts w:asciiTheme="minorHAnsi" w:hAnsiTheme="minorHAnsi"/>
            <w:sz w:val="24"/>
            <w:szCs w:val="24"/>
          </w:rPr>
          <w:t xml:space="preserve"> and “C B E.”</w:t>
        </w:r>
      </w:ins>
    </w:p>
    <w:p w14:paraId="2E0808BD" w14:textId="77777777" w:rsidR="00BA4DB5" w:rsidRPr="00276ECF" w:rsidRDefault="00BA4DB5" w:rsidP="00BA4DB5">
      <w:pPr>
        <w:pStyle w:val="ListParagraph"/>
        <w:numPr>
          <w:ilvl w:val="1"/>
          <w:numId w:val="24"/>
        </w:numPr>
        <w:spacing w:line="240" w:lineRule="auto"/>
        <w:contextualSpacing w:val="0"/>
        <w:rPr>
          <w:ins w:id="201" w:author="Author" w:date="2016-06-02T12:28:00Z"/>
          <w:rFonts w:asciiTheme="minorHAnsi" w:hAnsiTheme="minorHAnsi"/>
          <w:sz w:val="24"/>
          <w:szCs w:val="24"/>
        </w:rPr>
      </w:pPr>
      <w:ins w:id="202" w:author="Author" w:date="2016-06-02T12:28:00Z">
        <w:r w:rsidRPr="00276ECF">
          <w:rPr>
            <w:rFonts w:asciiTheme="minorHAnsi" w:hAnsiTheme="minorHAnsi"/>
            <w:sz w:val="24"/>
            <w:szCs w:val="24"/>
          </w:rPr>
          <w:t>Trim the pins of a</w:t>
        </w:r>
        <w:r>
          <w:rPr>
            <w:rFonts w:asciiTheme="minorHAnsi" w:hAnsiTheme="minorHAnsi"/>
            <w:sz w:val="24"/>
            <w:szCs w:val="24"/>
          </w:rPr>
          <w:t xml:space="preserve"> female</w:t>
        </w:r>
        <w:r w:rsidRPr="00276ECF">
          <w:rPr>
            <w:rFonts w:asciiTheme="minorHAnsi" w:hAnsiTheme="minorHAnsi"/>
            <w:sz w:val="24"/>
            <w:szCs w:val="24"/>
          </w:rPr>
          <w:t xml:space="preserve"> 6-pin and 8-pin header. Solder these side by side to the column of pinholes labeled K1 through K14.</w:t>
        </w:r>
      </w:ins>
    </w:p>
    <w:p w14:paraId="0543FCAD" w14:textId="77777777" w:rsidR="00BA4DB5" w:rsidRPr="00276ECF" w:rsidRDefault="00BA4DB5" w:rsidP="00BA4DB5">
      <w:pPr>
        <w:pStyle w:val="ListParagraph"/>
        <w:numPr>
          <w:ilvl w:val="1"/>
          <w:numId w:val="24"/>
        </w:numPr>
        <w:spacing w:line="240" w:lineRule="auto"/>
        <w:contextualSpacing w:val="0"/>
        <w:rPr>
          <w:ins w:id="203" w:author="Author" w:date="2016-06-02T12:28:00Z"/>
          <w:rFonts w:asciiTheme="minorHAnsi" w:hAnsiTheme="minorHAnsi"/>
          <w:sz w:val="24"/>
          <w:szCs w:val="24"/>
        </w:rPr>
      </w:pPr>
      <w:ins w:id="204" w:author="Author" w:date="2016-06-02T12:28:00Z">
        <w:r w:rsidRPr="00276ECF">
          <w:rPr>
            <w:rFonts w:asciiTheme="minorHAnsi" w:hAnsiTheme="minorHAnsi"/>
            <w:sz w:val="24"/>
            <w:szCs w:val="24"/>
          </w:rPr>
          <w:t xml:space="preserve">Insert </w:t>
        </w:r>
        <w:r>
          <w:rPr>
            <w:rFonts w:asciiTheme="minorHAnsi" w:hAnsiTheme="minorHAnsi"/>
            <w:sz w:val="24"/>
            <w:szCs w:val="24"/>
          </w:rPr>
          <w:t>4</w:t>
        </w:r>
        <w:r w:rsidRPr="00276ECF">
          <w:rPr>
            <w:rFonts w:asciiTheme="minorHAnsi" w:hAnsiTheme="minorHAnsi"/>
            <w:sz w:val="24"/>
            <w:szCs w:val="24"/>
          </w:rPr>
          <w:t xml:space="preserve"> 10kΩ resistor in the </w:t>
        </w:r>
        <w:r>
          <w:rPr>
            <w:rFonts w:asciiTheme="minorHAnsi" w:hAnsiTheme="minorHAnsi"/>
            <w:sz w:val="24"/>
            <w:szCs w:val="24"/>
          </w:rPr>
          <w:t>pin</w:t>
        </w:r>
        <w:r w:rsidRPr="00276ECF">
          <w:rPr>
            <w:rFonts w:asciiTheme="minorHAnsi" w:hAnsiTheme="minorHAnsi"/>
            <w:sz w:val="24"/>
            <w:szCs w:val="24"/>
          </w:rPr>
          <w:t>holes labeled K1</w:t>
        </w:r>
        <w:r>
          <w:rPr>
            <w:rFonts w:asciiTheme="minorHAnsi" w:hAnsiTheme="minorHAnsi"/>
            <w:sz w:val="24"/>
            <w:szCs w:val="24"/>
          </w:rPr>
          <w:t>/</w:t>
        </w:r>
        <w:r w:rsidRPr="00276ECF">
          <w:rPr>
            <w:rFonts w:asciiTheme="minorHAnsi" w:hAnsiTheme="minorHAnsi"/>
            <w:sz w:val="24"/>
            <w:szCs w:val="24"/>
          </w:rPr>
          <w:t>K2, K4</w:t>
        </w:r>
        <w:r>
          <w:rPr>
            <w:rFonts w:asciiTheme="minorHAnsi" w:hAnsiTheme="minorHAnsi"/>
            <w:sz w:val="24"/>
            <w:szCs w:val="24"/>
          </w:rPr>
          <w:t>/</w:t>
        </w:r>
        <w:r w:rsidRPr="00276ECF">
          <w:rPr>
            <w:rFonts w:asciiTheme="minorHAnsi" w:hAnsiTheme="minorHAnsi"/>
            <w:sz w:val="24"/>
            <w:szCs w:val="24"/>
          </w:rPr>
          <w:t>K5, K7</w:t>
        </w:r>
        <w:r>
          <w:rPr>
            <w:rFonts w:asciiTheme="minorHAnsi" w:hAnsiTheme="minorHAnsi"/>
            <w:sz w:val="24"/>
            <w:szCs w:val="24"/>
          </w:rPr>
          <w:t>/</w:t>
        </w:r>
        <w:r w:rsidRPr="00276ECF">
          <w:rPr>
            <w:rFonts w:asciiTheme="minorHAnsi" w:hAnsiTheme="minorHAnsi"/>
            <w:sz w:val="24"/>
            <w:szCs w:val="24"/>
          </w:rPr>
          <w:t xml:space="preserve">K8, </w:t>
        </w:r>
        <w:r>
          <w:rPr>
            <w:rFonts w:asciiTheme="minorHAnsi" w:hAnsiTheme="minorHAnsi"/>
            <w:sz w:val="24"/>
            <w:szCs w:val="24"/>
          </w:rPr>
          <w:t xml:space="preserve">and </w:t>
        </w:r>
        <w:r w:rsidRPr="00276ECF">
          <w:rPr>
            <w:rFonts w:asciiTheme="minorHAnsi" w:hAnsiTheme="minorHAnsi"/>
            <w:sz w:val="24"/>
            <w:szCs w:val="24"/>
          </w:rPr>
          <w:t>K10</w:t>
        </w:r>
        <w:r>
          <w:rPr>
            <w:rFonts w:asciiTheme="minorHAnsi" w:hAnsiTheme="minorHAnsi"/>
            <w:sz w:val="24"/>
            <w:szCs w:val="24"/>
          </w:rPr>
          <w:t>/</w:t>
        </w:r>
        <w:r w:rsidRPr="00276ECF">
          <w:rPr>
            <w:rFonts w:asciiTheme="minorHAnsi" w:hAnsiTheme="minorHAnsi"/>
            <w:sz w:val="24"/>
            <w:szCs w:val="24"/>
          </w:rPr>
          <w:t>K11</w:t>
        </w:r>
        <w:r>
          <w:rPr>
            <w:rFonts w:asciiTheme="minorHAnsi" w:hAnsiTheme="minorHAnsi"/>
            <w:sz w:val="24"/>
            <w:szCs w:val="24"/>
          </w:rPr>
          <w:t xml:space="preserve"> on the PCB</w:t>
        </w:r>
        <w:r w:rsidRPr="00276ECF">
          <w:rPr>
            <w:rFonts w:asciiTheme="minorHAnsi" w:hAnsiTheme="minorHAnsi"/>
            <w:sz w:val="24"/>
            <w:szCs w:val="24"/>
          </w:rPr>
          <w:t>. Insert the</w:t>
        </w:r>
        <w:r>
          <w:rPr>
            <w:rFonts w:asciiTheme="minorHAnsi" w:hAnsiTheme="minorHAnsi"/>
            <w:sz w:val="24"/>
            <w:szCs w:val="24"/>
          </w:rPr>
          <w:t xml:space="preserve"> 4</w:t>
        </w:r>
        <w:r w:rsidRPr="00276ECF">
          <w:rPr>
            <w:rFonts w:asciiTheme="minorHAnsi" w:hAnsiTheme="minorHAnsi"/>
            <w:sz w:val="24"/>
            <w:szCs w:val="24"/>
          </w:rPr>
          <w:t xml:space="preserve"> MOSFETs into the </w:t>
        </w:r>
        <w:commentRangeStart w:id="205"/>
        <w:r w:rsidRPr="00276ECF">
          <w:rPr>
            <w:rFonts w:asciiTheme="minorHAnsi" w:hAnsiTheme="minorHAnsi"/>
            <w:sz w:val="24"/>
            <w:szCs w:val="24"/>
          </w:rPr>
          <w:t>positions marked #1-4</w:t>
        </w:r>
        <w:r>
          <w:rPr>
            <w:rFonts w:asciiTheme="minorHAnsi" w:hAnsiTheme="minorHAnsi"/>
            <w:sz w:val="24"/>
            <w:szCs w:val="24"/>
          </w:rPr>
          <w:t xml:space="preserve"> on the PCB</w:t>
        </w:r>
        <w:r w:rsidRPr="00276ECF">
          <w:rPr>
            <w:rFonts w:asciiTheme="minorHAnsi" w:hAnsiTheme="minorHAnsi"/>
            <w:sz w:val="24"/>
            <w:szCs w:val="24"/>
          </w:rPr>
          <w:t>, with the label of each MOSFET facing the LED matrix.</w:t>
        </w:r>
        <w:commentRangeEnd w:id="205"/>
        <w:r>
          <w:rPr>
            <w:rStyle w:val="CommentReference"/>
            <w:rFonts w:eastAsia="Times New Roman" w:cs="Calibri"/>
            <w:color w:val="000000"/>
          </w:rPr>
          <w:commentReference w:id="205"/>
        </w:r>
      </w:ins>
    </w:p>
    <w:p w14:paraId="1C412D4D" w14:textId="77777777" w:rsidR="00BA4DB5" w:rsidRPr="00276ECF" w:rsidRDefault="00BA4DB5" w:rsidP="00BA4DB5">
      <w:pPr>
        <w:pStyle w:val="ListParagraph"/>
        <w:numPr>
          <w:ilvl w:val="1"/>
          <w:numId w:val="24"/>
        </w:numPr>
        <w:spacing w:line="240" w:lineRule="auto"/>
        <w:contextualSpacing w:val="0"/>
        <w:rPr>
          <w:ins w:id="206" w:author="Author" w:date="2016-06-02T12:28:00Z"/>
          <w:rFonts w:asciiTheme="minorHAnsi" w:hAnsiTheme="minorHAnsi"/>
          <w:sz w:val="24"/>
          <w:szCs w:val="24"/>
        </w:rPr>
      </w:pPr>
      <w:ins w:id="207" w:author="Author" w:date="2016-06-02T12:28:00Z">
        <w:r w:rsidRPr="00276ECF">
          <w:rPr>
            <w:rFonts w:asciiTheme="minorHAnsi" w:hAnsiTheme="minorHAnsi"/>
            <w:sz w:val="24"/>
            <w:szCs w:val="24"/>
          </w:rPr>
          <w:t xml:space="preserve">Cut the ground line of the 5V DC power supply cable and connect it to J2. Connect the ground line of the heating pad to J1. Connect </w:t>
        </w:r>
        <w:r>
          <w:rPr>
            <w:rFonts w:asciiTheme="minorHAnsi" w:hAnsiTheme="minorHAnsi"/>
            <w:sz w:val="24"/>
            <w:szCs w:val="24"/>
          </w:rPr>
          <w:t>K</w:t>
        </w:r>
        <w:r w:rsidRPr="00276ECF">
          <w:rPr>
            <w:rFonts w:asciiTheme="minorHAnsi" w:hAnsiTheme="minorHAnsi"/>
            <w:sz w:val="24"/>
            <w:szCs w:val="24"/>
          </w:rPr>
          <w:t>3 to pin 3 with a 1kΩ resistor. Current should now only flow from J1 to J2 when pin 3 is set to +5V.</w:t>
        </w:r>
      </w:ins>
    </w:p>
    <w:p w14:paraId="0B739C25" w14:textId="77777777" w:rsidR="00BA4DB5" w:rsidRPr="00276ECF" w:rsidRDefault="00BA4DB5" w:rsidP="00BA4DB5">
      <w:pPr>
        <w:pStyle w:val="ListParagraph"/>
        <w:numPr>
          <w:ilvl w:val="1"/>
          <w:numId w:val="24"/>
        </w:numPr>
        <w:spacing w:line="240" w:lineRule="auto"/>
        <w:contextualSpacing w:val="0"/>
        <w:rPr>
          <w:ins w:id="208" w:author="Author" w:date="2016-06-02T12:28:00Z"/>
          <w:rFonts w:asciiTheme="minorHAnsi" w:hAnsiTheme="minorHAnsi"/>
          <w:sz w:val="24"/>
          <w:szCs w:val="24"/>
        </w:rPr>
      </w:pPr>
      <w:ins w:id="209" w:author="Author" w:date="2016-06-02T12:28:00Z">
        <w:r w:rsidRPr="00276ECF">
          <w:rPr>
            <w:rFonts w:asciiTheme="minorHAnsi" w:hAnsiTheme="minorHAnsi"/>
            <w:sz w:val="24"/>
            <w:szCs w:val="24"/>
          </w:rPr>
          <w:t xml:space="preserve">Cut the ground line of the 12V DC power supply cable of the slow peristaltic pump. Connect the peristaltic pump facing end to J3 and the wall wart facing end to J4. Connect </w:t>
        </w:r>
        <w:r>
          <w:rPr>
            <w:rFonts w:asciiTheme="minorHAnsi" w:hAnsiTheme="minorHAnsi"/>
            <w:sz w:val="24"/>
            <w:szCs w:val="24"/>
          </w:rPr>
          <w:t>K</w:t>
        </w:r>
        <w:r w:rsidRPr="00276ECF">
          <w:rPr>
            <w:rFonts w:asciiTheme="minorHAnsi" w:hAnsiTheme="minorHAnsi"/>
            <w:sz w:val="24"/>
            <w:szCs w:val="24"/>
          </w:rPr>
          <w:t>6 to pin 4 with a 1kΩ resistor. Current should now only flow from J3 to J4 when pin 4 is set to +5V.</w:t>
        </w:r>
      </w:ins>
    </w:p>
    <w:p w14:paraId="6D3A019E" w14:textId="77777777" w:rsidR="00BA4DB5" w:rsidRPr="00276ECF" w:rsidRDefault="00BA4DB5" w:rsidP="00BA4DB5">
      <w:pPr>
        <w:pStyle w:val="ListParagraph"/>
        <w:numPr>
          <w:ilvl w:val="1"/>
          <w:numId w:val="24"/>
        </w:numPr>
        <w:spacing w:line="240" w:lineRule="auto"/>
        <w:contextualSpacing w:val="0"/>
        <w:rPr>
          <w:ins w:id="210" w:author="Author" w:date="2016-06-02T12:28:00Z"/>
        </w:rPr>
      </w:pPr>
      <w:ins w:id="211" w:author="Author" w:date="2016-06-02T12:28:00Z">
        <w:r w:rsidRPr="00F000D2">
          <w:rPr>
            <w:rFonts w:asciiTheme="minorHAnsi" w:hAnsiTheme="minorHAnsi"/>
            <w:sz w:val="24"/>
            <w:szCs w:val="24"/>
          </w:rPr>
          <w:t xml:space="preserve">Cut the ground line of the 12V DC power supply cable of the fast peristaltic pump. Connect the peristaltic pump facing end to J5 and the wall wart facing end to J6. Connect </w:t>
        </w:r>
        <w:r>
          <w:rPr>
            <w:rFonts w:asciiTheme="minorHAnsi" w:hAnsiTheme="minorHAnsi"/>
            <w:sz w:val="24"/>
            <w:szCs w:val="24"/>
          </w:rPr>
          <w:t>K</w:t>
        </w:r>
        <w:r w:rsidRPr="00F000D2">
          <w:rPr>
            <w:rFonts w:asciiTheme="minorHAnsi" w:hAnsiTheme="minorHAnsi"/>
            <w:sz w:val="24"/>
            <w:szCs w:val="24"/>
          </w:rPr>
          <w:t>9 to pin 5 with a 1kΩ resistor. Current should now only flow from J5 to J6 when pin 5 is set to +5V.</w:t>
        </w:r>
      </w:ins>
    </w:p>
    <w:p w14:paraId="655D03DB" w14:textId="77777777" w:rsidR="005E5CCC" w:rsidRDefault="00BA4DB5" w:rsidP="00BA4DB5">
      <w:pPr>
        <w:pStyle w:val="ListParagraph"/>
        <w:numPr>
          <w:ilvl w:val="0"/>
          <w:numId w:val="24"/>
        </w:numPr>
        <w:spacing w:line="240" w:lineRule="auto"/>
        <w:contextualSpacing w:val="0"/>
        <w:rPr>
          <w:ins w:id="212" w:author="Author" w:date="2016-06-02T13:50:00Z"/>
          <w:rFonts w:asciiTheme="minorHAnsi" w:hAnsiTheme="minorHAnsi"/>
          <w:b/>
          <w:sz w:val="24"/>
          <w:szCs w:val="24"/>
        </w:rPr>
      </w:pPr>
      <w:ins w:id="213" w:author="Author" w:date="2016-06-02T12:28:00Z">
        <w:r w:rsidRPr="00276ECF">
          <w:rPr>
            <w:rFonts w:asciiTheme="minorHAnsi" w:hAnsiTheme="minorHAnsi"/>
            <w:b/>
            <w:sz w:val="24"/>
            <w:szCs w:val="24"/>
          </w:rPr>
          <w:t>Connect the LED matrix to the circuit board</w:t>
        </w:r>
      </w:ins>
    </w:p>
    <w:p w14:paraId="3C69D355" w14:textId="77777777" w:rsidR="00BA4DB5" w:rsidRPr="00276ECF" w:rsidRDefault="005E5CCC">
      <w:pPr>
        <w:pStyle w:val="ListParagraph"/>
        <w:spacing w:line="240" w:lineRule="auto"/>
        <w:ind w:left="555"/>
        <w:contextualSpacing w:val="0"/>
        <w:rPr>
          <w:ins w:id="214" w:author="Author" w:date="2016-06-02T12:28:00Z"/>
          <w:rFonts w:asciiTheme="minorHAnsi" w:hAnsiTheme="minorHAnsi"/>
          <w:b/>
          <w:sz w:val="24"/>
          <w:szCs w:val="24"/>
        </w:rPr>
        <w:pPrChange w:id="215" w:author="Author" w:date="2016-06-02T13:50:00Z">
          <w:pPr>
            <w:pStyle w:val="ListParagraph"/>
            <w:numPr>
              <w:numId w:val="24"/>
            </w:numPr>
            <w:spacing w:line="240" w:lineRule="auto"/>
            <w:ind w:left="555" w:hanging="555"/>
            <w:contextualSpacing w:val="0"/>
          </w:pPr>
        </w:pPrChange>
      </w:pPr>
      <w:ins w:id="216" w:author="Author" w:date="2016-06-02T13:51:00Z">
        <w:r w:rsidRPr="005E5CCC">
          <w:rPr>
            <w:rFonts w:asciiTheme="minorHAnsi" w:hAnsiTheme="minorHAnsi"/>
            <w:b/>
            <w:noProof/>
            <w:sz w:val="24"/>
            <w:szCs w:val="24"/>
          </w:rPr>
          <mc:AlternateContent>
            <mc:Choice Requires="wps">
              <w:drawing>
                <wp:anchor distT="45720" distB="45720" distL="114300" distR="114300" simplePos="0" relativeHeight="251662336" behindDoc="0" locked="0" layoutInCell="1" allowOverlap="1" wp14:anchorId="14575402" wp14:editId="753E9BA7">
                  <wp:simplePos x="0" y="0"/>
                  <wp:positionH relativeFrom="margin">
                    <wp:posOffset>2434856</wp:posOffset>
                  </wp:positionH>
                  <wp:positionV relativeFrom="paragraph">
                    <wp:posOffset>4003764</wp:posOffset>
                  </wp:positionV>
                  <wp:extent cx="3934047" cy="2647507"/>
                  <wp:effectExtent l="0" t="0" r="9525" b="6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4047" cy="2647507"/>
                          </a:xfrm>
                          <a:prstGeom prst="rect">
                            <a:avLst/>
                          </a:prstGeom>
                          <a:solidFill>
                            <a:srgbClr val="FFFFFF"/>
                          </a:solidFill>
                          <a:ln w="9525">
                            <a:noFill/>
                            <a:miter lim="800000"/>
                            <a:headEnd/>
                            <a:tailEnd/>
                          </a:ln>
                        </wps:spPr>
                        <wps:txbx>
                          <w:txbxContent>
                            <w:p w14:paraId="63798E01" w14:textId="47578C38" w:rsidR="001277ED" w:rsidRPr="00276ECF" w:rsidRDefault="001277ED">
                              <w:pPr>
                                <w:spacing w:after="240" w:line="240" w:lineRule="auto"/>
                                <w:rPr>
                                  <w:ins w:id="217" w:author="Author" w:date="2016-06-02T13:55:00Z"/>
                                  <w:rFonts w:asciiTheme="minorHAnsi" w:hAnsiTheme="minorHAnsi" w:cs="Times New Roman"/>
                                  <w:color w:val="auto"/>
                                </w:rPr>
                                <w:pPrChange w:id="218" w:author="Author" w:date="2016-06-02T14:01:00Z">
                                  <w:pPr>
                                    <w:spacing w:after="240" w:line="240" w:lineRule="auto"/>
                                    <w:jc w:val="left"/>
                                  </w:pPr>
                                </w:pPrChange>
                              </w:pPr>
                              <w:ins w:id="219" w:author="Author" w:date="2016-06-02T13:55:00Z">
                                <w:r w:rsidRPr="00276ECF">
                                  <w:rPr>
                                    <w:rFonts w:asciiTheme="minorHAnsi" w:hAnsiTheme="minorHAnsi" w:cs="Times New Roman"/>
                                    <w:b/>
                                    <w:color w:val="auto"/>
                                  </w:rPr>
                                  <w:t>F</w:t>
                                </w:r>
                                <w:r>
                                  <w:rPr>
                                    <w:rFonts w:asciiTheme="minorHAnsi" w:hAnsiTheme="minorHAnsi" w:cs="Times New Roman"/>
                                    <w:b/>
                                    <w:color w:val="auto"/>
                                  </w:rPr>
                                  <w:t>igure 5</w:t>
                                </w:r>
                                <w:r w:rsidRPr="00276ECF">
                                  <w:rPr>
                                    <w:rFonts w:asciiTheme="minorHAnsi" w:hAnsiTheme="minorHAnsi" w:cs="Times New Roman"/>
                                    <w:b/>
                                    <w:color w:val="auto"/>
                                  </w:rPr>
                                  <w:t xml:space="preserve">. </w:t>
                                </w:r>
                                <w:r w:rsidRPr="00276ECF">
                                  <w:rPr>
                                    <w:rFonts w:asciiTheme="minorHAnsi" w:hAnsiTheme="minorHAnsi" w:cs="Times New Roman"/>
                                    <w:color w:val="auto"/>
                                  </w:rPr>
                                  <w:t xml:space="preserve">Diagram of the PCB, microcontroller, and parts that are necessary to control the LED matrix. Note that </w:t>
                                </w:r>
                                <w:r>
                                  <w:rPr>
                                    <w:rFonts w:asciiTheme="minorHAnsi" w:hAnsiTheme="minorHAnsi" w:cs="Times New Roman"/>
                                    <w:color w:val="auto"/>
                                  </w:rPr>
                                  <w:t xml:space="preserve">the </w:t>
                                </w:r>
                                <w:r w:rsidRPr="00276ECF">
                                  <w:rPr>
                                    <w:rFonts w:asciiTheme="minorHAnsi" w:hAnsiTheme="minorHAnsi" w:cs="Times New Roman"/>
                                    <w:color w:val="auto"/>
                                  </w:rPr>
                                  <w:t>components</w:t>
                                </w:r>
                                <w:r>
                                  <w:rPr>
                                    <w:rFonts w:asciiTheme="minorHAnsi" w:hAnsiTheme="minorHAnsi" w:cs="Times New Roman"/>
                                    <w:color w:val="auto"/>
                                  </w:rPr>
                                  <w:t xml:space="preserve"> for the thermometer and for controlling DC power to other devices</w:t>
                                </w:r>
                                <w:r w:rsidRPr="00276ECF">
                                  <w:rPr>
                                    <w:rFonts w:asciiTheme="minorHAnsi" w:hAnsiTheme="minorHAnsi" w:cs="Times New Roman"/>
                                    <w:color w:val="auto"/>
                                  </w:rPr>
                                  <w:t xml:space="preserve"> have been removed for clarity.</w:t>
                                </w:r>
                                <w:r>
                                  <w:rPr>
                                    <w:rStyle w:val="CommentReference"/>
                                  </w:rPr>
                                  <w:annotationRef/>
                                </w:r>
                              </w:ins>
                              <w:ins w:id="220" w:author="Author" w:date="2016-06-02T13:57:00Z">
                                <w:r>
                                  <w:rPr>
                                    <w:rFonts w:asciiTheme="minorHAnsi" w:hAnsiTheme="minorHAnsi" w:cs="Times New Roman"/>
                                    <w:color w:val="auto"/>
                                  </w:rPr>
                                  <w:t xml:space="preserve"> </w:t>
                                </w:r>
                              </w:ins>
                              <w:ins w:id="221" w:author="Author" w:date="2016-06-02T13:58:00Z">
                                <w:r>
                                  <w:rPr>
                                    <w:rFonts w:asciiTheme="minorHAnsi" w:hAnsiTheme="minorHAnsi" w:cs="Times New Roman"/>
                                    <w:color w:val="auto"/>
                                  </w:rPr>
                                  <w:t>Outputs 2, 12, and 13 from the microcontroller are connected to the DIN,</w:t>
                                </w:r>
                              </w:ins>
                              <w:ins w:id="222" w:author="Author" w:date="2016-06-02T13:59:00Z">
                                <w:r>
                                  <w:rPr>
                                    <w:rFonts w:asciiTheme="minorHAnsi" w:hAnsiTheme="minorHAnsi" w:cs="Times New Roman"/>
                                    <w:color w:val="auto"/>
                                  </w:rPr>
                                  <w:t xml:space="preserve"> </w:t>
                                </w:r>
                              </w:ins>
                              <w:ins w:id="223" w:author="Author" w:date="2016-06-02T13:58:00Z">
                                <w:r>
                                  <w:rPr>
                                    <w:rFonts w:asciiTheme="minorHAnsi" w:hAnsiTheme="minorHAnsi" w:cs="Times New Roman"/>
                                    <w:color w:val="auto"/>
                                  </w:rPr>
                                  <w:t xml:space="preserve">LOAD (CS), and CLOCK pins of the </w:t>
                                </w:r>
                              </w:ins>
                              <w:ins w:id="224" w:author="Author" w:date="2016-06-02T13:59:00Z">
                                <w:r>
                                  <w:rPr>
                                    <w:rFonts w:asciiTheme="minorHAnsi" w:hAnsiTheme="minorHAnsi" w:cs="Times New Roman"/>
                                    <w:color w:val="auto"/>
                                  </w:rPr>
                                  <w:t>LED driver</w:t>
                                </w:r>
                              </w:ins>
                              <w:ins w:id="225" w:author="Author" w:date="2016-06-02T14:02:00Z">
                                <w:r>
                                  <w:rPr>
                                    <w:rFonts w:asciiTheme="minorHAnsi" w:hAnsiTheme="minorHAnsi" w:cs="Times New Roman"/>
                                    <w:color w:val="auto"/>
                                  </w:rPr>
                                  <w:t>, respectively</w:t>
                                </w:r>
                              </w:ins>
                              <w:ins w:id="226" w:author="Author" w:date="2016-06-02T13:59:00Z">
                                <w:r>
                                  <w:rPr>
                                    <w:rFonts w:asciiTheme="minorHAnsi" w:hAnsiTheme="minorHAnsi" w:cs="Times New Roman"/>
                                    <w:color w:val="auto"/>
                                  </w:rPr>
                                  <w:t xml:space="preserve">. The outputs of the LED driver are connected to the 2 columns of 6 pins marked by </w:t>
                                </w:r>
                              </w:ins>
                              <w:ins w:id="227" w:author="Author" w:date="2016-06-02T14:00:00Z">
                                <w:r>
                                  <w:rPr>
                                    <w:rFonts w:asciiTheme="minorHAnsi" w:hAnsiTheme="minorHAnsi" w:cs="Times New Roman"/>
                                    <w:color w:val="auto"/>
                                  </w:rPr>
                                  <w:t>“KWM-20882CBA.” The LED matrix would work if it was attached directly to the board, but it is more convenient to have it one a breadboard for th</w:t>
                                </w:r>
                              </w:ins>
                              <w:ins w:id="228" w:author="Author" w:date="2016-06-02T14:01:00Z">
                                <w:r>
                                  <w:rPr>
                                    <w:rFonts w:asciiTheme="minorHAnsi" w:hAnsiTheme="minorHAnsi" w:cs="Times New Roman"/>
                                    <w:color w:val="auto"/>
                                  </w:rPr>
                                  <w:t>is application.</w:t>
                                </w:r>
                              </w:ins>
                              <w:ins w:id="229" w:author="Author" w:date="2016-06-02T14:02:00Z">
                                <w:r>
                                  <w:rPr>
                                    <w:rFonts w:asciiTheme="minorHAnsi" w:hAnsiTheme="minorHAnsi" w:cs="Times New Roman"/>
                                    <w:color w:val="auto"/>
                                  </w:rPr>
                                  <w:t xml:space="preserve"> The number </w:t>
                                </w:r>
                              </w:ins>
                              <w:ins w:id="230" w:author="Author" w:date="2016-06-03T09:44:00Z">
                                <w:r>
                                  <w:rPr>
                                    <w:rFonts w:asciiTheme="minorHAnsi" w:hAnsiTheme="minorHAnsi" w:cs="Times New Roman"/>
                                    <w:color w:val="auto"/>
                                  </w:rPr>
                                  <w:t xml:space="preserve">of LEDs on </w:t>
                                </w:r>
                              </w:ins>
                              <w:ins w:id="231" w:author="Author" w:date="2016-06-02T14:02:00Z">
                                <w:r>
                                  <w:rPr>
                                    <w:rFonts w:asciiTheme="minorHAnsi" w:hAnsiTheme="minorHAnsi" w:cs="Times New Roman"/>
                                    <w:color w:val="auto"/>
                                  </w:rPr>
                                  <w:t>(0-64) and the pwm current to them (</w:t>
                                </w:r>
                              </w:ins>
                              <w:ins w:id="232" w:author="Author" w:date="2016-06-03T09:44:00Z">
                                <w:r>
                                  <w:rPr>
                                    <w:rFonts w:asciiTheme="minorHAnsi" w:hAnsiTheme="minorHAnsi" w:cs="Times New Roman"/>
                                    <w:color w:val="auto"/>
                                  </w:rPr>
                                  <w:t>0-</w:t>
                                </w:r>
                              </w:ins>
                              <w:ins w:id="233" w:author="Author" w:date="2016-06-02T14:02:00Z">
                                <w:r>
                                  <w:rPr>
                                    <w:rFonts w:asciiTheme="minorHAnsi" w:hAnsiTheme="minorHAnsi" w:cs="Times New Roman"/>
                                    <w:color w:val="auto"/>
                                  </w:rPr>
                                  <w:t xml:space="preserve">255) is controlled by the microcontroller. </w:t>
                                </w:r>
                              </w:ins>
                            </w:p>
                            <w:p w14:paraId="4949ADCE" w14:textId="77777777" w:rsidR="001277ED" w:rsidRPr="00D270DF" w:rsidRDefault="001277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575402" id="_x0000_t202" coordsize="21600,21600" o:spt="202" path="m,l,21600r21600,l21600,xe">
                  <v:stroke joinstyle="miter"/>
                  <v:path gradientshapeok="t" o:connecttype="rect"/>
                </v:shapetype>
                <v:shape id="Text Box 2" o:spid="_x0000_s1026" type="#_x0000_t202" style="position:absolute;left:0;text-align:left;margin-left:191.7pt;margin-top:315.25pt;width:309.75pt;height:208.4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ZOIwIAAB4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" stroked="f">
                  <v:textbox>
                    <w:txbxContent>
                      <w:p w14:paraId="63798E01" w14:textId="47578C38" w:rsidR="001277ED" w:rsidRPr="00276ECF" w:rsidRDefault="001277ED">
                        <w:pPr>
                          <w:spacing w:after="240" w:line="240" w:lineRule="auto"/>
                          <w:rPr>
                            <w:ins w:id="268" w:author="Author" w:date="2016-06-02T13:55:00Z"/>
                            <w:rFonts w:asciiTheme="minorHAnsi" w:hAnsiTheme="minorHAnsi" w:cs="Times New Roman"/>
                            <w:color w:val="auto"/>
                          </w:rPr>
                          <w:pPrChange w:id="269" w:author="Author" w:date="2016-06-02T14:01:00Z">
                            <w:pPr>
                              <w:spacing w:after="240" w:line="240" w:lineRule="auto"/>
                              <w:jc w:val="left"/>
                            </w:pPr>
                          </w:pPrChange>
                        </w:pPr>
                        <w:ins w:id="270" w:author="Author" w:date="2016-06-02T13:55:00Z">
                          <w:r w:rsidRPr="00276ECF">
                            <w:rPr>
                              <w:rFonts w:asciiTheme="minorHAnsi" w:hAnsiTheme="minorHAnsi" w:cs="Times New Roman"/>
                              <w:b/>
                              <w:color w:val="auto"/>
                            </w:rPr>
                            <w:t>F</w:t>
                          </w:r>
                          <w:r>
                            <w:rPr>
                              <w:rFonts w:asciiTheme="minorHAnsi" w:hAnsiTheme="minorHAnsi" w:cs="Times New Roman"/>
                              <w:b/>
                              <w:color w:val="auto"/>
                            </w:rPr>
                            <w:t>igure 5</w:t>
                          </w:r>
                          <w:r w:rsidRPr="00276ECF">
                            <w:rPr>
                              <w:rFonts w:asciiTheme="minorHAnsi" w:hAnsiTheme="minorHAnsi" w:cs="Times New Roman"/>
                              <w:b/>
                              <w:color w:val="auto"/>
                            </w:rPr>
                            <w:t xml:space="preserve">. </w:t>
                          </w:r>
                          <w:r w:rsidRPr="00276ECF">
                            <w:rPr>
                              <w:rFonts w:asciiTheme="minorHAnsi" w:hAnsiTheme="minorHAnsi" w:cs="Times New Roman"/>
                              <w:color w:val="auto"/>
                            </w:rPr>
                            <w:t xml:space="preserve">Diagram of the PCB, microcontroller, and parts that are necessary to control the LED matrix. Note that </w:t>
                          </w:r>
                          <w:r>
                            <w:rPr>
                              <w:rFonts w:asciiTheme="minorHAnsi" w:hAnsiTheme="minorHAnsi" w:cs="Times New Roman"/>
                              <w:color w:val="auto"/>
                            </w:rPr>
                            <w:t xml:space="preserve">the </w:t>
                          </w:r>
                          <w:r w:rsidRPr="00276ECF">
                            <w:rPr>
                              <w:rFonts w:asciiTheme="minorHAnsi" w:hAnsiTheme="minorHAnsi" w:cs="Times New Roman"/>
                              <w:color w:val="auto"/>
                            </w:rPr>
                            <w:t>components</w:t>
                          </w:r>
                          <w:r>
                            <w:rPr>
                              <w:rFonts w:asciiTheme="minorHAnsi" w:hAnsiTheme="minorHAnsi" w:cs="Times New Roman"/>
                              <w:color w:val="auto"/>
                            </w:rPr>
                            <w:t xml:space="preserve"> for the thermometer and for controlling DC power to other devices</w:t>
                          </w:r>
                          <w:r w:rsidRPr="00276ECF">
                            <w:rPr>
                              <w:rFonts w:asciiTheme="minorHAnsi" w:hAnsiTheme="minorHAnsi" w:cs="Times New Roman"/>
                              <w:color w:val="auto"/>
                            </w:rPr>
                            <w:t xml:space="preserve"> have been removed for clarity.</w:t>
                          </w:r>
                          <w:r>
                            <w:rPr>
                              <w:rStyle w:val="CommentReference"/>
                            </w:rPr>
                            <w:annotationRef/>
                          </w:r>
                        </w:ins>
                        <w:ins w:id="271" w:author="Author" w:date="2016-06-02T13:57:00Z">
                          <w:r>
                            <w:rPr>
                              <w:rFonts w:asciiTheme="minorHAnsi" w:hAnsiTheme="minorHAnsi" w:cs="Times New Roman"/>
                              <w:color w:val="auto"/>
                            </w:rPr>
                            <w:t xml:space="preserve"> </w:t>
                          </w:r>
                        </w:ins>
                        <w:ins w:id="272" w:author="Author" w:date="2016-06-02T13:58:00Z">
                          <w:r>
                            <w:rPr>
                              <w:rFonts w:asciiTheme="minorHAnsi" w:hAnsiTheme="minorHAnsi" w:cs="Times New Roman"/>
                              <w:color w:val="auto"/>
                            </w:rPr>
                            <w:t>Outputs 2, 12, and 13 from the microcontroller are connected to the DIN,</w:t>
                          </w:r>
                        </w:ins>
                        <w:ins w:id="273" w:author="Author" w:date="2016-06-02T13:59:00Z">
                          <w:r>
                            <w:rPr>
                              <w:rFonts w:asciiTheme="minorHAnsi" w:hAnsiTheme="minorHAnsi" w:cs="Times New Roman"/>
                              <w:color w:val="auto"/>
                            </w:rPr>
                            <w:t xml:space="preserve"> </w:t>
                          </w:r>
                        </w:ins>
                        <w:ins w:id="274" w:author="Author" w:date="2016-06-02T13:58:00Z">
                          <w:r>
                            <w:rPr>
                              <w:rFonts w:asciiTheme="minorHAnsi" w:hAnsiTheme="minorHAnsi" w:cs="Times New Roman"/>
                              <w:color w:val="auto"/>
                            </w:rPr>
                            <w:t xml:space="preserve">LOAD (CS), and CLOCK pins of the </w:t>
                          </w:r>
                        </w:ins>
                        <w:ins w:id="275" w:author="Author" w:date="2016-06-02T13:59:00Z">
                          <w:r>
                            <w:rPr>
                              <w:rFonts w:asciiTheme="minorHAnsi" w:hAnsiTheme="minorHAnsi" w:cs="Times New Roman"/>
                              <w:color w:val="auto"/>
                            </w:rPr>
                            <w:t>LED driver</w:t>
                          </w:r>
                        </w:ins>
                        <w:ins w:id="276" w:author="Author" w:date="2016-06-02T14:02:00Z">
                          <w:r>
                            <w:rPr>
                              <w:rFonts w:asciiTheme="minorHAnsi" w:hAnsiTheme="minorHAnsi" w:cs="Times New Roman"/>
                              <w:color w:val="auto"/>
                            </w:rPr>
                            <w:t>, respectively</w:t>
                          </w:r>
                        </w:ins>
                        <w:ins w:id="277" w:author="Author" w:date="2016-06-02T13:59:00Z">
                          <w:r>
                            <w:rPr>
                              <w:rFonts w:asciiTheme="minorHAnsi" w:hAnsiTheme="minorHAnsi" w:cs="Times New Roman"/>
                              <w:color w:val="auto"/>
                            </w:rPr>
                            <w:t xml:space="preserve">. The outputs of the LED driver are connected to the 2 columns of 6 pins marked by </w:t>
                          </w:r>
                        </w:ins>
                        <w:ins w:id="278" w:author="Author" w:date="2016-06-02T14:00:00Z">
                          <w:r>
                            <w:rPr>
                              <w:rFonts w:asciiTheme="minorHAnsi" w:hAnsiTheme="minorHAnsi" w:cs="Times New Roman"/>
                              <w:color w:val="auto"/>
                            </w:rPr>
                            <w:t>“KWM-20882CBA.” The LED matrix would work if it was attached directly to the board, but it is more convenient to have it one a breadboard for th</w:t>
                          </w:r>
                        </w:ins>
                        <w:ins w:id="279" w:author="Author" w:date="2016-06-02T14:01:00Z">
                          <w:r>
                            <w:rPr>
                              <w:rFonts w:asciiTheme="minorHAnsi" w:hAnsiTheme="minorHAnsi" w:cs="Times New Roman"/>
                              <w:color w:val="auto"/>
                            </w:rPr>
                            <w:t>is application.</w:t>
                          </w:r>
                        </w:ins>
                        <w:ins w:id="280" w:author="Author" w:date="2016-06-02T14:02:00Z">
                          <w:r>
                            <w:rPr>
                              <w:rFonts w:asciiTheme="minorHAnsi" w:hAnsiTheme="minorHAnsi" w:cs="Times New Roman"/>
                              <w:color w:val="auto"/>
                            </w:rPr>
                            <w:t xml:space="preserve"> The number </w:t>
                          </w:r>
                        </w:ins>
                        <w:ins w:id="281" w:author="Author" w:date="2016-06-03T09:44:00Z">
                          <w:r>
                            <w:rPr>
                              <w:rFonts w:asciiTheme="minorHAnsi" w:hAnsiTheme="minorHAnsi" w:cs="Times New Roman"/>
                              <w:color w:val="auto"/>
                            </w:rPr>
                            <w:t xml:space="preserve">of LEDs on </w:t>
                          </w:r>
                        </w:ins>
                        <w:ins w:id="282" w:author="Author" w:date="2016-06-02T14:02:00Z">
                          <w:r>
                            <w:rPr>
                              <w:rFonts w:asciiTheme="minorHAnsi" w:hAnsiTheme="minorHAnsi" w:cs="Times New Roman"/>
                              <w:color w:val="auto"/>
                            </w:rPr>
                            <w:t>(0-64) and the pwm current to them (</w:t>
                          </w:r>
                        </w:ins>
                        <w:ins w:id="283" w:author="Author" w:date="2016-06-03T09:44:00Z">
                          <w:r>
                            <w:rPr>
                              <w:rFonts w:asciiTheme="minorHAnsi" w:hAnsiTheme="minorHAnsi" w:cs="Times New Roman"/>
                              <w:color w:val="auto"/>
                            </w:rPr>
                            <w:t>0-</w:t>
                          </w:r>
                        </w:ins>
                        <w:ins w:id="284" w:author="Author" w:date="2016-06-02T14:02:00Z">
                          <w:r>
                            <w:rPr>
                              <w:rFonts w:asciiTheme="minorHAnsi" w:hAnsiTheme="minorHAnsi" w:cs="Times New Roman"/>
                              <w:color w:val="auto"/>
                            </w:rPr>
                            <w:t xml:space="preserve">255) is controlled by the microcontroller. </w:t>
                          </w:r>
                        </w:ins>
                      </w:p>
                      <w:p w14:paraId="4949ADCE" w14:textId="77777777" w:rsidR="001277ED" w:rsidRPr="00D270DF" w:rsidRDefault="001277ED"/>
                    </w:txbxContent>
                  </v:textbox>
                  <w10:wrap anchorx="margin"/>
                </v:shape>
              </w:pict>
            </mc:Fallback>
          </mc:AlternateContent>
        </w:r>
      </w:ins>
      <w:ins w:id="234" w:author="Author" w:date="2016-06-02T13:50:00Z">
        <w:r>
          <w:rPr>
            <w:noProof/>
          </w:rPr>
          <w:drawing>
            <wp:inline distT="0" distB="0" distL="0" distR="0" wp14:anchorId="11BB26C0" wp14:editId="53CA5623">
              <wp:extent cx="5784112" cy="6279141"/>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818" t="15415" r="55993" b="26788"/>
                      <a:stretch/>
                    </pic:blipFill>
                    <pic:spPr bwMode="auto">
                      <a:xfrm>
                        <a:off x="0" y="0"/>
                        <a:ext cx="5784112" cy="6279141"/>
                      </a:xfrm>
                      <a:prstGeom prst="rect">
                        <a:avLst/>
                      </a:prstGeom>
                      <a:ln>
                        <a:noFill/>
                      </a:ln>
                      <a:extLst>
                        <a:ext uri="{53640926-AAD7-44D8-BBD7-CCE9431645EC}">
                          <a14:shadowObscured xmlns:a14="http://schemas.microsoft.com/office/drawing/2010/main"/>
                        </a:ext>
                      </a:extLst>
                    </pic:spPr>
                  </pic:pic>
                </a:graphicData>
              </a:graphic>
            </wp:inline>
          </w:drawing>
        </w:r>
      </w:ins>
    </w:p>
    <w:p w14:paraId="42DD3780" w14:textId="77777777" w:rsidR="005E5CCC" w:rsidRPr="00D270DF" w:rsidRDefault="005E5CCC">
      <w:pPr>
        <w:pStyle w:val="ListParagraph"/>
        <w:spacing w:line="240" w:lineRule="auto"/>
        <w:ind w:left="555"/>
        <w:contextualSpacing w:val="0"/>
        <w:rPr>
          <w:ins w:id="235" w:author="Author" w:date="2016-06-02T13:51:00Z"/>
          <w:rFonts w:asciiTheme="minorHAnsi" w:hAnsiTheme="minorHAnsi"/>
          <w:b/>
          <w:sz w:val="24"/>
          <w:szCs w:val="24"/>
          <w:rPrChange w:id="236" w:author="Author" w:date="2016-06-02T13:51:00Z">
            <w:rPr>
              <w:ins w:id="237" w:author="Author" w:date="2016-06-02T13:51:00Z"/>
              <w:rFonts w:asciiTheme="minorHAnsi" w:hAnsiTheme="minorHAnsi"/>
              <w:sz w:val="24"/>
              <w:szCs w:val="24"/>
            </w:rPr>
          </w:rPrChange>
        </w:rPr>
        <w:pPrChange w:id="238" w:author="Author" w:date="2016-06-02T13:51:00Z">
          <w:pPr>
            <w:pStyle w:val="ListParagraph"/>
            <w:numPr>
              <w:ilvl w:val="1"/>
              <w:numId w:val="24"/>
            </w:numPr>
            <w:spacing w:line="240" w:lineRule="auto"/>
            <w:ind w:left="555" w:hanging="555"/>
            <w:contextualSpacing w:val="0"/>
          </w:pPr>
        </w:pPrChange>
      </w:pPr>
    </w:p>
    <w:p w14:paraId="3BA6F840" w14:textId="77777777" w:rsidR="00BA4DB5" w:rsidRPr="00276ECF" w:rsidRDefault="00BA4DB5" w:rsidP="00BA4DB5">
      <w:pPr>
        <w:pStyle w:val="ListParagraph"/>
        <w:numPr>
          <w:ilvl w:val="1"/>
          <w:numId w:val="24"/>
        </w:numPr>
        <w:spacing w:line="240" w:lineRule="auto"/>
        <w:contextualSpacing w:val="0"/>
        <w:rPr>
          <w:ins w:id="239" w:author="Author" w:date="2016-06-02T12:28:00Z"/>
          <w:rFonts w:asciiTheme="minorHAnsi" w:hAnsiTheme="minorHAnsi"/>
          <w:b/>
          <w:sz w:val="24"/>
          <w:szCs w:val="24"/>
        </w:rPr>
      </w:pPr>
      <w:ins w:id="240" w:author="Author" w:date="2016-06-02T12:28:00Z">
        <w:r w:rsidRPr="00276ECF">
          <w:rPr>
            <w:rFonts w:asciiTheme="minorHAnsi" w:hAnsiTheme="minorHAnsi"/>
            <w:sz w:val="24"/>
            <w:szCs w:val="24"/>
          </w:rPr>
          <w:t xml:space="preserve">Solder the 6-pin, 10-pin, and the two 8-pin female pin headers to their positions on the sides of the </w:t>
        </w:r>
        <w:r>
          <w:rPr>
            <w:rFonts w:asciiTheme="minorHAnsi" w:hAnsiTheme="minorHAnsi"/>
            <w:sz w:val="24"/>
            <w:szCs w:val="24"/>
          </w:rPr>
          <w:t>printed circuit board (PCB)</w:t>
        </w:r>
        <w:r w:rsidRPr="00276ECF">
          <w:rPr>
            <w:rFonts w:asciiTheme="minorHAnsi" w:hAnsiTheme="minorHAnsi"/>
            <w:sz w:val="24"/>
            <w:szCs w:val="24"/>
          </w:rPr>
          <w:t xml:space="preserve"> such that it can be stacked on top of the microcontroller. </w:t>
        </w:r>
      </w:ins>
    </w:p>
    <w:p w14:paraId="0F8E856C" w14:textId="77777777" w:rsidR="00BA4DB5" w:rsidRPr="00276ECF" w:rsidRDefault="00BA4DB5" w:rsidP="00BA4DB5">
      <w:pPr>
        <w:pStyle w:val="ListParagraph"/>
        <w:numPr>
          <w:ilvl w:val="1"/>
          <w:numId w:val="24"/>
        </w:numPr>
        <w:spacing w:line="240" w:lineRule="auto"/>
        <w:contextualSpacing w:val="0"/>
        <w:rPr>
          <w:ins w:id="241" w:author="Author" w:date="2016-06-02T12:28:00Z"/>
          <w:rFonts w:asciiTheme="minorHAnsi" w:hAnsiTheme="minorHAnsi"/>
          <w:b/>
          <w:sz w:val="24"/>
          <w:szCs w:val="24"/>
        </w:rPr>
      </w:pPr>
      <w:ins w:id="242" w:author="Author" w:date="2016-06-02T12:28:00Z">
        <w:r w:rsidRPr="00276ECF">
          <w:rPr>
            <w:rFonts w:asciiTheme="minorHAnsi" w:hAnsiTheme="minorHAnsi"/>
            <w:sz w:val="24"/>
            <w:szCs w:val="24"/>
          </w:rPr>
          <w:t xml:space="preserve">Solder the 100 nF and the 10 μF capacitors to their marked positions on the </w:t>
        </w:r>
        <w:r>
          <w:rPr>
            <w:rFonts w:asciiTheme="minorHAnsi" w:hAnsiTheme="minorHAnsi"/>
            <w:sz w:val="24"/>
            <w:szCs w:val="24"/>
          </w:rPr>
          <w:t>PCB</w:t>
        </w:r>
        <w:r w:rsidRPr="00276ECF">
          <w:rPr>
            <w:rFonts w:asciiTheme="minorHAnsi" w:hAnsiTheme="minorHAnsi"/>
            <w:sz w:val="24"/>
            <w:szCs w:val="24"/>
          </w:rPr>
          <w:t>, noting that the ground terminal of the 10 μF capacitor should be connected to the pinhole marked with a negative sign.</w:t>
        </w:r>
      </w:ins>
    </w:p>
    <w:p w14:paraId="69A12F5D" w14:textId="77777777" w:rsidR="00BA4DB5" w:rsidRPr="00276ECF" w:rsidRDefault="00BA4DB5" w:rsidP="00BA4DB5">
      <w:pPr>
        <w:pStyle w:val="ListParagraph"/>
        <w:numPr>
          <w:ilvl w:val="1"/>
          <w:numId w:val="24"/>
        </w:numPr>
        <w:spacing w:line="240" w:lineRule="auto"/>
        <w:contextualSpacing w:val="0"/>
        <w:rPr>
          <w:ins w:id="243" w:author="Author" w:date="2016-06-02T12:28:00Z"/>
          <w:rFonts w:asciiTheme="minorHAnsi" w:hAnsiTheme="minorHAnsi"/>
          <w:b/>
          <w:sz w:val="24"/>
          <w:szCs w:val="24"/>
        </w:rPr>
      </w:pPr>
      <w:ins w:id="244" w:author="Author" w:date="2016-06-02T12:28:00Z">
        <w:r w:rsidRPr="00276ECF">
          <w:rPr>
            <w:rFonts w:asciiTheme="minorHAnsi" w:hAnsiTheme="minorHAnsi"/>
            <w:sz w:val="24"/>
            <w:szCs w:val="24"/>
          </w:rPr>
          <w:t xml:space="preserve">Solder the LED driver to the </w:t>
        </w:r>
        <w:r>
          <w:rPr>
            <w:rFonts w:asciiTheme="minorHAnsi" w:hAnsiTheme="minorHAnsi"/>
            <w:sz w:val="24"/>
            <w:szCs w:val="24"/>
          </w:rPr>
          <w:t>2 by 12 set of pinholes,</w:t>
        </w:r>
        <w:r w:rsidRPr="00276ECF">
          <w:rPr>
            <w:rFonts w:asciiTheme="minorHAnsi" w:hAnsiTheme="minorHAnsi"/>
            <w:sz w:val="24"/>
            <w:szCs w:val="24"/>
          </w:rPr>
          <w:t xml:space="preserve"> with the dot on the driver far from the </w:t>
        </w:r>
        <w:r>
          <w:rPr>
            <w:rFonts w:asciiTheme="minorHAnsi" w:hAnsiTheme="minorHAnsi"/>
            <w:sz w:val="24"/>
            <w:szCs w:val="24"/>
          </w:rPr>
          <w:t>pinholes reserved for the LED matrix</w:t>
        </w:r>
        <w:r w:rsidRPr="00276ECF">
          <w:rPr>
            <w:rFonts w:asciiTheme="minorHAnsi" w:hAnsiTheme="minorHAnsi"/>
            <w:sz w:val="24"/>
            <w:szCs w:val="24"/>
          </w:rPr>
          <w:t>.</w:t>
        </w:r>
      </w:ins>
    </w:p>
    <w:p w14:paraId="67A2E64A" w14:textId="77777777" w:rsidR="00BA4DB5" w:rsidRPr="00276ECF" w:rsidRDefault="00BA4DB5" w:rsidP="00BA4DB5">
      <w:pPr>
        <w:pStyle w:val="ListParagraph"/>
        <w:numPr>
          <w:ilvl w:val="1"/>
          <w:numId w:val="24"/>
        </w:numPr>
        <w:spacing w:line="240" w:lineRule="auto"/>
        <w:contextualSpacing w:val="0"/>
        <w:rPr>
          <w:ins w:id="245" w:author="Author" w:date="2016-06-02T12:28:00Z"/>
          <w:rFonts w:asciiTheme="minorHAnsi" w:hAnsiTheme="minorHAnsi"/>
          <w:b/>
          <w:sz w:val="24"/>
          <w:szCs w:val="24"/>
        </w:rPr>
      </w:pPr>
      <w:ins w:id="246" w:author="Author" w:date="2016-06-02T12:28:00Z">
        <w:r w:rsidRPr="00276ECF">
          <w:rPr>
            <w:rFonts w:asciiTheme="minorHAnsi" w:hAnsiTheme="minorHAnsi"/>
            <w:sz w:val="24"/>
            <w:szCs w:val="24"/>
          </w:rPr>
          <w:t>Solder 2 columns of male</w:t>
        </w:r>
        <w:r>
          <w:rPr>
            <w:rFonts w:asciiTheme="minorHAnsi" w:hAnsiTheme="minorHAnsi"/>
            <w:sz w:val="24"/>
            <w:szCs w:val="24"/>
          </w:rPr>
          <w:t xml:space="preserve"> pin</w:t>
        </w:r>
        <w:r w:rsidRPr="00276ECF">
          <w:rPr>
            <w:rFonts w:asciiTheme="minorHAnsi" w:hAnsiTheme="minorHAnsi"/>
            <w:sz w:val="24"/>
            <w:szCs w:val="24"/>
          </w:rPr>
          <w:t xml:space="preserve"> headers to the </w:t>
        </w:r>
        <w:r>
          <w:rPr>
            <w:rFonts w:asciiTheme="minorHAnsi" w:hAnsiTheme="minorHAnsi"/>
            <w:sz w:val="24"/>
            <w:szCs w:val="24"/>
          </w:rPr>
          <w:t>pinhole</w:t>
        </w:r>
        <w:r w:rsidRPr="00276ECF">
          <w:rPr>
            <w:rFonts w:asciiTheme="minorHAnsi" w:hAnsiTheme="minorHAnsi"/>
            <w:sz w:val="24"/>
            <w:szCs w:val="24"/>
          </w:rPr>
          <w:t>s marked for the LED matrix, and trim the ends of these underneath the breadboard such that they will not obstruct the microcontroller. Use the 6-wire jumper cables and a second set of male pin headers to jump this to a prototyping board.</w:t>
        </w:r>
      </w:ins>
    </w:p>
    <w:p w14:paraId="6F69871C" w14:textId="77777777" w:rsidR="00BA4DB5" w:rsidRPr="00E77F69" w:rsidRDefault="00BA4DB5" w:rsidP="00BA4DB5">
      <w:pPr>
        <w:pStyle w:val="ListParagraph"/>
        <w:numPr>
          <w:ilvl w:val="1"/>
          <w:numId w:val="24"/>
        </w:numPr>
        <w:spacing w:line="240" w:lineRule="auto"/>
        <w:contextualSpacing w:val="0"/>
        <w:rPr>
          <w:ins w:id="247" w:author="Author" w:date="2016-06-02T12:28:00Z"/>
          <w:rFonts w:asciiTheme="minorHAnsi" w:hAnsiTheme="minorHAnsi"/>
          <w:b/>
          <w:sz w:val="24"/>
          <w:szCs w:val="24"/>
        </w:rPr>
      </w:pPr>
      <w:ins w:id="248" w:author="Author" w:date="2016-06-02T12:28:00Z">
        <w:r w:rsidRPr="00E77F69">
          <w:rPr>
            <w:rFonts w:asciiTheme="minorHAnsi" w:hAnsiTheme="minorHAnsi"/>
            <w:sz w:val="24"/>
            <w:szCs w:val="24"/>
          </w:rPr>
          <w:t>Insert the LED matrix between the sets of jumper cables on the breadboard, such that the electrical connections are the same as if the LED matrix had been directly connected to the printed circuit board (PCB) with the labeled side of the matrix corresponding to the labeled column of pinholes.</w:t>
        </w:r>
      </w:ins>
    </w:p>
    <w:p w14:paraId="3E714265" w14:textId="77777777" w:rsidR="00BA4DB5" w:rsidRPr="00974369" w:rsidRDefault="00BA4DB5" w:rsidP="00BA4DB5">
      <w:pPr>
        <w:pStyle w:val="ListParagraph"/>
        <w:numPr>
          <w:ilvl w:val="1"/>
          <w:numId w:val="24"/>
        </w:numPr>
        <w:spacing w:line="240" w:lineRule="auto"/>
        <w:contextualSpacing w:val="0"/>
        <w:rPr>
          <w:ins w:id="249" w:author="Author" w:date="2016-06-02T12:28:00Z"/>
          <w:b/>
          <w:sz w:val="24"/>
          <w:szCs w:val="24"/>
        </w:rPr>
      </w:pPr>
      <w:ins w:id="250" w:author="Author" w:date="2016-06-02T12:28:00Z">
        <w:r w:rsidRPr="00E96BF5">
          <w:rPr>
            <w:rFonts w:asciiTheme="minorHAnsi" w:hAnsiTheme="minorHAnsi"/>
            <w:sz w:val="24"/>
            <w:szCs w:val="24"/>
          </w:rPr>
          <w:t>Clip off one pin from a</w:t>
        </w:r>
        <w:r>
          <w:rPr>
            <w:rFonts w:asciiTheme="minorHAnsi" w:hAnsiTheme="minorHAnsi"/>
            <w:sz w:val="24"/>
            <w:szCs w:val="24"/>
          </w:rPr>
          <w:t xml:space="preserve"> </w:t>
        </w:r>
        <w:r w:rsidRPr="00023965">
          <w:rPr>
            <w:rFonts w:asciiTheme="minorHAnsi" w:hAnsiTheme="minorHAnsi"/>
            <w:sz w:val="24"/>
            <w:szCs w:val="24"/>
          </w:rPr>
          <w:t>female</w:t>
        </w:r>
        <w:r w:rsidRPr="00E96BF5">
          <w:rPr>
            <w:rFonts w:asciiTheme="minorHAnsi" w:hAnsiTheme="minorHAnsi"/>
            <w:sz w:val="24"/>
            <w:szCs w:val="24"/>
          </w:rPr>
          <w:t xml:space="preserve"> 3-pin</w:t>
        </w:r>
        <w:r>
          <w:rPr>
            <w:rFonts w:asciiTheme="minorHAnsi" w:hAnsiTheme="minorHAnsi"/>
            <w:sz w:val="24"/>
            <w:szCs w:val="24"/>
          </w:rPr>
          <w:t xml:space="preserve"> </w:t>
        </w:r>
        <w:r w:rsidRPr="00E96BF5">
          <w:rPr>
            <w:rFonts w:asciiTheme="minorHAnsi" w:hAnsiTheme="minorHAnsi"/>
            <w:sz w:val="24"/>
            <w:szCs w:val="24"/>
          </w:rPr>
          <w:t xml:space="preserve">header and trim the </w:t>
        </w:r>
        <w:r>
          <w:rPr>
            <w:rFonts w:asciiTheme="minorHAnsi" w:hAnsiTheme="minorHAnsi"/>
            <w:sz w:val="24"/>
            <w:szCs w:val="24"/>
          </w:rPr>
          <w:t xml:space="preserve">remaining </w:t>
        </w:r>
        <w:r w:rsidRPr="00E96BF5">
          <w:rPr>
            <w:rFonts w:asciiTheme="minorHAnsi" w:hAnsiTheme="minorHAnsi"/>
            <w:sz w:val="24"/>
            <w:szCs w:val="24"/>
          </w:rPr>
          <w:t xml:space="preserve">2 </w:t>
        </w:r>
        <w:r>
          <w:rPr>
            <w:rFonts w:asciiTheme="minorHAnsi" w:hAnsiTheme="minorHAnsi"/>
            <w:sz w:val="24"/>
            <w:szCs w:val="24"/>
          </w:rPr>
          <w:t xml:space="preserve">pins </w:t>
        </w:r>
        <w:r w:rsidRPr="00E96BF5">
          <w:rPr>
            <w:rFonts w:asciiTheme="minorHAnsi" w:hAnsiTheme="minorHAnsi"/>
            <w:sz w:val="24"/>
            <w:szCs w:val="24"/>
          </w:rPr>
          <w:t xml:space="preserve">with wire </w:t>
        </w:r>
        <w:commentRangeStart w:id="251"/>
        <w:r w:rsidRPr="00E96BF5">
          <w:rPr>
            <w:rFonts w:asciiTheme="minorHAnsi" w:hAnsiTheme="minorHAnsi"/>
            <w:sz w:val="24"/>
            <w:szCs w:val="24"/>
          </w:rPr>
          <w:t>clippers</w:t>
        </w:r>
        <w:commentRangeEnd w:id="251"/>
        <w:r>
          <w:rPr>
            <w:rStyle w:val="CommentReference"/>
            <w:rFonts w:eastAsia="Times New Roman" w:cs="Calibri"/>
            <w:color w:val="000000"/>
          </w:rPr>
          <w:commentReference w:id="251"/>
        </w:r>
        <w:r>
          <w:rPr>
            <w:rFonts w:asciiTheme="minorHAnsi" w:hAnsiTheme="minorHAnsi"/>
            <w:sz w:val="24"/>
            <w:szCs w:val="24"/>
          </w:rPr>
          <w:t>, such that it can fit into the two pinholes labelled “R1” and not obstruct the microcontroller</w:t>
        </w:r>
        <w:r w:rsidRPr="00E96BF5">
          <w:rPr>
            <w:rFonts w:asciiTheme="minorHAnsi" w:hAnsiTheme="minorHAnsi"/>
            <w:sz w:val="24"/>
            <w:szCs w:val="24"/>
          </w:rPr>
          <w:t xml:space="preserve">. Solder </w:t>
        </w:r>
        <w:r>
          <w:rPr>
            <w:rFonts w:asciiTheme="minorHAnsi" w:hAnsiTheme="minorHAnsi"/>
            <w:sz w:val="24"/>
            <w:szCs w:val="24"/>
          </w:rPr>
          <w:t>this</w:t>
        </w:r>
        <w:r w:rsidRPr="00E96BF5">
          <w:rPr>
            <w:rFonts w:asciiTheme="minorHAnsi" w:hAnsiTheme="minorHAnsi"/>
            <w:sz w:val="24"/>
            <w:szCs w:val="24"/>
          </w:rPr>
          <w:t xml:space="preserve">. </w:t>
        </w:r>
        <w:r>
          <w:rPr>
            <w:rFonts w:asciiTheme="minorHAnsi" w:hAnsiTheme="minorHAnsi"/>
            <w:sz w:val="24"/>
            <w:szCs w:val="24"/>
          </w:rPr>
          <w:t>Connect the two soldered pins by inserting a 1kΩ resistor in the pin header</w:t>
        </w:r>
        <w:r w:rsidRPr="00E96BF5">
          <w:rPr>
            <w:rFonts w:asciiTheme="minorHAnsi" w:hAnsiTheme="minorHAnsi"/>
            <w:sz w:val="24"/>
            <w:szCs w:val="24"/>
          </w:rPr>
          <w:t>.</w:t>
        </w:r>
      </w:ins>
    </w:p>
    <w:p w14:paraId="1A0CF509" w14:textId="77777777" w:rsidR="002C5A15" w:rsidRPr="00B6270E" w:rsidDel="00BA4DB5" w:rsidRDefault="002C5A15" w:rsidP="002C5A15">
      <w:pPr>
        <w:widowControl/>
        <w:numPr>
          <w:ilvl w:val="0"/>
          <w:numId w:val="24"/>
        </w:numPr>
        <w:autoSpaceDE/>
        <w:autoSpaceDN/>
        <w:adjustRightInd/>
        <w:spacing w:after="240" w:line="240" w:lineRule="auto"/>
        <w:jc w:val="left"/>
        <w:rPr>
          <w:ins w:id="252" w:author="Author" w:date="2016-05-27T12:06:00Z"/>
          <w:del w:id="253" w:author="Author" w:date="2016-06-02T12:28:00Z"/>
          <w:rFonts w:asciiTheme="minorHAnsi" w:hAnsiTheme="minorHAnsi" w:cs="Times New Roman"/>
          <w:b/>
          <w:color w:val="auto"/>
        </w:rPr>
      </w:pPr>
      <w:ins w:id="254" w:author="Author" w:date="2016-05-27T12:06:00Z">
        <w:del w:id="255" w:author="Author" w:date="2016-06-02T12:28:00Z">
          <w:r w:rsidRPr="00B6270E" w:rsidDel="00BA4DB5">
            <w:rPr>
              <w:rFonts w:asciiTheme="minorHAnsi" w:hAnsiTheme="minorHAnsi" w:cs="Times New Roman"/>
              <w:b/>
              <w:color w:val="auto"/>
            </w:rPr>
            <w:delText>Connect the LED matrix to the circuit board</w:delText>
          </w:r>
          <w:r w:rsidRPr="00685B08" w:rsidDel="00BA4DB5">
            <w:rPr>
              <w:noProof/>
            </w:rPr>
            <w:drawing>
              <wp:inline distT="0" distB="0" distL="0" distR="0" wp14:anchorId="233F3BCD" wp14:editId="4BE5EF1B">
                <wp:extent cx="5042848" cy="5460909"/>
                <wp:effectExtent l="0" t="0" r="571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84" t="8787" r="54487" b="25628"/>
                        <a:stretch/>
                      </pic:blipFill>
                      <pic:spPr bwMode="auto">
                        <a:xfrm>
                          <a:off x="0" y="0"/>
                          <a:ext cx="5073780" cy="5494405"/>
                        </a:xfrm>
                        <a:prstGeom prst="rect">
                          <a:avLst/>
                        </a:prstGeom>
                        <a:ln>
                          <a:noFill/>
                        </a:ln>
                        <a:extLst>
                          <a:ext uri="{53640926-AAD7-44D8-BBD7-CCE9431645EC}">
                            <a14:shadowObscured xmlns:a14="http://schemas.microsoft.com/office/drawing/2010/main"/>
                          </a:ext>
                        </a:extLst>
                      </pic:spPr>
                    </pic:pic>
                  </a:graphicData>
                </a:graphic>
              </wp:inline>
            </w:drawing>
          </w:r>
        </w:del>
      </w:ins>
    </w:p>
    <w:p w14:paraId="7E2113A9" w14:textId="77777777" w:rsidR="002C5A15" w:rsidRPr="00B6270E" w:rsidDel="00BA4DB5" w:rsidRDefault="00FE47FC">
      <w:pPr>
        <w:pStyle w:val="ListParagraph"/>
        <w:spacing w:after="240" w:line="240" w:lineRule="auto"/>
        <w:ind w:left="555"/>
        <w:rPr>
          <w:ins w:id="256" w:author="Author" w:date="2016-05-27T12:06:00Z"/>
          <w:del w:id="257" w:author="Author" w:date="2016-06-02T12:28:00Z"/>
          <w:rFonts w:asciiTheme="minorHAnsi" w:hAnsiTheme="minorHAnsi"/>
          <w:rPrChange w:id="258" w:author="Author" w:date="2016-05-27T14:08:00Z">
            <w:rPr>
              <w:ins w:id="259" w:author="Author" w:date="2016-05-27T12:06:00Z"/>
              <w:del w:id="260" w:author="Author" w:date="2016-06-02T12:28:00Z"/>
              <w:rFonts w:asciiTheme="minorHAnsi" w:hAnsiTheme="minorHAnsi" w:cs="Times New Roman"/>
              <w:b/>
              <w:color w:val="auto"/>
            </w:rPr>
          </w:rPrChange>
        </w:rPr>
        <w:pPrChange w:id="261" w:author="Author" w:date="2016-05-27T14:07:00Z">
          <w:pPr>
            <w:widowControl/>
            <w:autoSpaceDE/>
            <w:autoSpaceDN/>
            <w:adjustRightInd/>
            <w:spacing w:after="240" w:line="240" w:lineRule="auto"/>
            <w:jc w:val="left"/>
          </w:pPr>
        </w:pPrChange>
      </w:pPr>
      <w:ins w:id="262" w:author="Author" w:date="2016-05-27T14:06:00Z">
        <w:del w:id="263" w:author="Author" w:date="2016-06-02T12:28:00Z">
          <w:r w:rsidRPr="00685B08" w:rsidDel="00BA4DB5">
            <w:rPr>
              <w:rFonts w:asciiTheme="minorHAnsi" w:hAnsiTheme="minorHAnsi"/>
              <w:b/>
            </w:rPr>
            <w:delText xml:space="preserve">Figure 2. </w:delText>
          </w:r>
          <w:r w:rsidRPr="00685B08" w:rsidDel="00BA4DB5">
            <w:rPr>
              <w:rFonts w:asciiTheme="minorHAnsi" w:hAnsiTheme="minorHAnsi"/>
            </w:rPr>
            <w:delText>Diagram of the PCB, microcontroller, and parts that are necessary to control the LED matrix. Note that other electronic components have been removed for clarity.</w:delText>
          </w:r>
        </w:del>
      </w:ins>
    </w:p>
    <w:p w14:paraId="55FC3FD7" w14:textId="77777777" w:rsidR="002C5A15" w:rsidRPr="00B6270E" w:rsidDel="00BA4DB5" w:rsidRDefault="002C5A15" w:rsidP="002C5A15">
      <w:pPr>
        <w:widowControl/>
        <w:numPr>
          <w:ilvl w:val="1"/>
          <w:numId w:val="24"/>
        </w:numPr>
        <w:autoSpaceDE/>
        <w:autoSpaceDN/>
        <w:adjustRightInd/>
        <w:spacing w:after="240" w:line="240" w:lineRule="auto"/>
        <w:jc w:val="left"/>
        <w:rPr>
          <w:ins w:id="264" w:author="Author" w:date="2016-05-27T12:06:00Z"/>
          <w:del w:id="265" w:author="Author" w:date="2016-06-02T12:28:00Z"/>
          <w:rFonts w:asciiTheme="minorHAnsi" w:hAnsiTheme="minorHAnsi" w:cs="Times New Roman"/>
          <w:b/>
          <w:color w:val="auto"/>
        </w:rPr>
      </w:pPr>
      <w:ins w:id="266" w:author="Author" w:date="2016-05-27T12:06:00Z">
        <w:del w:id="267" w:author="Author" w:date="2016-06-02T12:28:00Z">
          <w:r w:rsidRPr="00B6270E" w:rsidDel="00BA4DB5">
            <w:rPr>
              <w:rFonts w:asciiTheme="minorHAnsi" w:hAnsiTheme="minorHAnsi" w:cs="Times New Roman"/>
              <w:color w:val="auto"/>
            </w:rPr>
            <w:delText xml:space="preserve">Solder the 6-pin, 10-pin, and the two 8-pin female pin headers to their positions on the sides of the circuit board such that it can be stacked on top of the microcontroller. </w:delText>
          </w:r>
        </w:del>
      </w:ins>
    </w:p>
    <w:p w14:paraId="492A0847" w14:textId="77777777" w:rsidR="002C5A15" w:rsidRPr="00B6270E" w:rsidDel="00BA4DB5" w:rsidRDefault="002C5A15" w:rsidP="002C5A15">
      <w:pPr>
        <w:widowControl/>
        <w:numPr>
          <w:ilvl w:val="1"/>
          <w:numId w:val="24"/>
        </w:numPr>
        <w:autoSpaceDE/>
        <w:autoSpaceDN/>
        <w:adjustRightInd/>
        <w:spacing w:after="240" w:line="240" w:lineRule="auto"/>
        <w:jc w:val="left"/>
        <w:rPr>
          <w:ins w:id="268" w:author="Author" w:date="2016-05-27T12:06:00Z"/>
          <w:del w:id="269" w:author="Author" w:date="2016-06-02T12:28:00Z"/>
          <w:rFonts w:asciiTheme="minorHAnsi" w:hAnsiTheme="minorHAnsi" w:cs="Times New Roman"/>
          <w:b/>
          <w:color w:val="auto"/>
        </w:rPr>
      </w:pPr>
      <w:ins w:id="270" w:author="Author" w:date="2016-05-27T12:06:00Z">
        <w:del w:id="271" w:author="Author" w:date="2016-06-02T12:28:00Z">
          <w:r w:rsidRPr="00B6270E" w:rsidDel="00BA4DB5">
            <w:rPr>
              <w:rFonts w:asciiTheme="minorHAnsi" w:hAnsiTheme="minorHAnsi" w:cs="Times New Roman"/>
              <w:color w:val="auto"/>
            </w:rPr>
            <w:delText>Solder the 100</w:delText>
          </w:r>
          <w:r w:rsidRPr="00B6270E" w:rsidDel="00BA4DB5">
            <w:rPr>
              <w:rFonts w:cs="Times New Roman"/>
              <w:color w:val="auto"/>
              <w:sz w:val="22"/>
              <w:szCs w:val="22"/>
            </w:rPr>
            <w:delText xml:space="preserve"> n</w:delText>
          </w:r>
          <w:r w:rsidRPr="00B6270E" w:rsidDel="00BA4DB5">
            <w:rPr>
              <w:rFonts w:asciiTheme="minorHAnsi" w:hAnsiTheme="minorHAnsi" w:cs="Times New Roman"/>
              <w:color w:val="auto"/>
            </w:rPr>
            <w:delText>F and the 10</w:delText>
          </w:r>
          <w:r w:rsidRPr="00B6270E" w:rsidDel="00BA4DB5">
            <w:rPr>
              <w:rFonts w:cs="Times New Roman"/>
              <w:color w:val="auto"/>
              <w:sz w:val="22"/>
              <w:szCs w:val="22"/>
            </w:rPr>
            <w:delText xml:space="preserve"> </w:delText>
          </w:r>
          <w:r w:rsidRPr="00B6270E" w:rsidDel="00BA4DB5">
            <w:rPr>
              <w:rFonts w:asciiTheme="minorHAnsi" w:hAnsiTheme="minorHAnsi" w:cs="Times New Roman"/>
              <w:color w:val="auto"/>
            </w:rPr>
            <w:delText>μF capacitors to their marked positions on the circuit board, noting that the ground terminal of the 10</w:delText>
          </w:r>
          <w:r w:rsidRPr="00B6270E" w:rsidDel="00BA4DB5">
            <w:rPr>
              <w:rFonts w:cs="Times New Roman"/>
              <w:color w:val="auto"/>
              <w:sz w:val="22"/>
              <w:szCs w:val="22"/>
            </w:rPr>
            <w:delText xml:space="preserve"> </w:delText>
          </w:r>
          <w:r w:rsidRPr="00B6270E" w:rsidDel="00BA4DB5">
            <w:rPr>
              <w:rFonts w:asciiTheme="minorHAnsi" w:hAnsiTheme="minorHAnsi" w:cs="Times New Roman"/>
              <w:color w:val="auto"/>
            </w:rPr>
            <w:delText>μF capacitor should be connected to the pin hole marked with a negative sign.</w:delText>
          </w:r>
        </w:del>
      </w:ins>
    </w:p>
    <w:p w14:paraId="6C8C5838" w14:textId="77777777" w:rsidR="002C5A15" w:rsidRPr="00B6270E" w:rsidDel="00BA4DB5" w:rsidRDefault="002C5A15" w:rsidP="002C5A15">
      <w:pPr>
        <w:widowControl/>
        <w:numPr>
          <w:ilvl w:val="1"/>
          <w:numId w:val="24"/>
        </w:numPr>
        <w:autoSpaceDE/>
        <w:autoSpaceDN/>
        <w:adjustRightInd/>
        <w:spacing w:after="240" w:line="240" w:lineRule="auto"/>
        <w:jc w:val="left"/>
        <w:rPr>
          <w:ins w:id="272" w:author="Author" w:date="2016-05-27T12:06:00Z"/>
          <w:del w:id="273" w:author="Author" w:date="2016-06-02T12:28:00Z"/>
          <w:rFonts w:asciiTheme="minorHAnsi" w:hAnsiTheme="minorHAnsi" w:cs="Times New Roman"/>
          <w:b/>
          <w:color w:val="auto"/>
        </w:rPr>
      </w:pPr>
      <w:ins w:id="274" w:author="Author" w:date="2016-05-27T12:06:00Z">
        <w:del w:id="275" w:author="Author" w:date="2016-06-02T12:28:00Z">
          <w:r w:rsidRPr="00B6270E" w:rsidDel="00BA4DB5">
            <w:rPr>
              <w:rFonts w:asciiTheme="minorHAnsi" w:hAnsiTheme="minorHAnsi" w:cs="Times New Roman"/>
              <w:color w:val="auto"/>
            </w:rPr>
            <w:delText>Solder the LED driver to the marked position on the circuit board, with the dot on the driver far from the LED matrix pin holes.</w:delText>
          </w:r>
        </w:del>
      </w:ins>
    </w:p>
    <w:p w14:paraId="5F2140AC" w14:textId="77777777" w:rsidR="002C5A15" w:rsidRPr="00B6270E" w:rsidDel="00BA4DB5" w:rsidRDefault="002C5A15" w:rsidP="002C5A15">
      <w:pPr>
        <w:widowControl/>
        <w:numPr>
          <w:ilvl w:val="1"/>
          <w:numId w:val="24"/>
        </w:numPr>
        <w:autoSpaceDE/>
        <w:autoSpaceDN/>
        <w:adjustRightInd/>
        <w:spacing w:after="240" w:line="240" w:lineRule="auto"/>
        <w:jc w:val="left"/>
        <w:rPr>
          <w:ins w:id="276" w:author="Author" w:date="2016-05-27T12:06:00Z"/>
          <w:del w:id="277" w:author="Author" w:date="2016-06-02T12:28:00Z"/>
          <w:rFonts w:asciiTheme="minorHAnsi" w:hAnsiTheme="minorHAnsi" w:cs="Times New Roman"/>
          <w:b/>
          <w:color w:val="auto"/>
        </w:rPr>
      </w:pPr>
      <w:ins w:id="278" w:author="Author" w:date="2016-05-27T12:06:00Z">
        <w:del w:id="279" w:author="Author" w:date="2016-06-02T12:28:00Z">
          <w:r w:rsidRPr="00B6270E" w:rsidDel="00BA4DB5">
            <w:rPr>
              <w:rFonts w:asciiTheme="minorHAnsi" w:hAnsiTheme="minorHAnsi" w:cs="Times New Roman"/>
              <w:color w:val="auto"/>
            </w:rPr>
            <w:delText>Solder 2 columns of 6 male pin headers to the pin holes marked for the LED matrix, and trim the ends of these underneath the breadboard such that they will not obstruct the microcontroller. Use the both 6-wire jumper cables and a second set of male pin headers to jump this to a prototyping board.</w:delText>
          </w:r>
        </w:del>
      </w:ins>
    </w:p>
    <w:p w14:paraId="19BAE8B8" w14:textId="77777777" w:rsidR="002C5A15" w:rsidRPr="00B6270E" w:rsidDel="00BA4DB5" w:rsidRDefault="002C5A15" w:rsidP="002C5A15">
      <w:pPr>
        <w:widowControl/>
        <w:numPr>
          <w:ilvl w:val="1"/>
          <w:numId w:val="24"/>
        </w:numPr>
        <w:autoSpaceDE/>
        <w:autoSpaceDN/>
        <w:adjustRightInd/>
        <w:spacing w:after="240" w:line="240" w:lineRule="auto"/>
        <w:jc w:val="left"/>
        <w:rPr>
          <w:ins w:id="280" w:author="Author" w:date="2016-05-27T12:06:00Z"/>
          <w:del w:id="281" w:author="Author" w:date="2016-06-02T12:28:00Z"/>
          <w:rFonts w:asciiTheme="minorHAnsi" w:hAnsiTheme="minorHAnsi" w:cs="Times New Roman"/>
          <w:b/>
          <w:color w:val="auto"/>
        </w:rPr>
      </w:pPr>
      <w:ins w:id="282" w:author="Author" w:date="2016-05-27T12:06:00Z">
        <w:del w:id="283" w:author="Author" w:date="2016-06-02T12:28:00Z">
          <w:r w:rsidRPr="00B6270E" w:rsidDel="00BA4DB5">
            <w:rPr>
              <w:rFonts w:asciiTheme="minorHAnsi" w:hAnsiTheme="minorHAnsi" w:cs="Times New Roman"/>
              <w:color w:val="auto"/>
            </w:rPr>
            <w:delText>Insert the LED matrix between the sets of jumper cables on the breadboard, such that the electrical connections are the same as if the LED matrix had been directly connected to the PCB with the labelled side of the matrix corresponding to the labelled column of pin holes.</w:delText>
          </w:r>
        </w:del>
      </w:ins>
    </w:p>
    <w:p w14:paraId="327E9357" w14:textId="77777777" w:rsidR="002C5A15" w:rsidRPr="00B6270E" w:rsidDel="00BA4DB5" w:rsidRDefault="002C5A15" w:rsidP="002C5A15">
      <w:pPr>
        <w:widowControl/>
        <w:numPr>
          <w:ilvl w:val="1"/>
          <w:numId w:val="24"/>
        </w:numPr>
        <w:autoSpaceDE/>
        <w:autoSpaceDN/>
        <w:adjustRightInd/>
        <w:spacing w:after="240" w:line="240" w:lineRule="auto"/>
        <w:jc w:val="left"/>
        <w:rPr>
          <w:ins w:id="284" w:author="Author" w:date="2016-05-27T12:06:00Z"/>
          <w:del w:id="285" w:author="Author" w:date="2016-06-02T12:28:00Z"/>
          <w:rFonts w:asciiTheme="minorHAnsi" w:hAnsiTheme="minorHAnsi" w:cs="Times New Roman"/>
          <w:b/>
          <w:color w:val="auto"/>
        </w:rPr>
      </w:pPr>
      <w:ins w:id="286" w:author="Author" w:date="2016-05-27T12:06:00Z">
        <w:del w:id="287" w:author="Author" w:date="2016-06-02T12:28:00Z">
          <w:r w:rsidRPr="00B6270E" w:rsidDel="00BA4DB5">
            <w:rPr>
              <w:rFonts w:asciiTheme="minorHAnsi" w:hAnsiTheme="minorHAnsi" w:cs="Times New Roman"/>
              <w:color w:val="auto"/>
            </w:rPr>
            <w:delText>Clip off one pin from a female 3-pin female header and trim the other 2 with wire clippers. Solder the other two pins to the pin holes labelled R1. Insert a 1kΩ resistor in the pin header.</w:delText>
          </w:r>
        </w:del>
      </w:ins>
    </w:p>
    <w:p w14:paraId="3CE748CC" w14:textId="77777777" w:rsidR="002C5A15" w:rsidRPr="00B6270E" w:rsidDel="00BA4DB5" w:rsidRDefault="002C5A15" w:rsidP="002C5A15">
      <w:pPr>
        <w:widowControl/>
        <w:numPr>
          <w:ilvl w:val="0"/>
          <w:numId w:val="24"/>
        </w:numPr>
        <w:autoSpaceDE/>
        <w:autoSpaceDN/>
        <w:adjustRightInd/>
        <w:spacing w:after="240" w:line="240" w:lineRule="auto"/>
        <w:jc w:val="left"/>
        <w:rPr>
          <w:ins w:id="288" w:author="Author" w:date="2016-05-27T12:06:00Z"/>
          <w:del w:id="289" w:author="Author" w:date="2016-06-02T12:28:00Z"/>
          <w:rFonts w:asciiTheme="minorHAnsi" w:hAnsiTheme="minorHAnsi" w:cs="Times New Roman"/>
          <w:b/>
          <w:color w:val="auto"/>
        </w:rPr>
      </w:pPr>
      <w:ins w:id="290" w:author="Author" w:date="2016-05-27T12:06:00Z">
        <w:del w:id="291" w:author="Author" w:date="2016-06-02T12:28:00Z">
          <w:r w:rsidRPr="00B6270E" w:rsidDel="00BA4DB5">
            <w:rPr>
              <w:rFonts w:asciiTheme="minorHAnsi" w:hAnsiTheme="minorHAnsi" w:cs="Times New Roman"/>
              <w:b/>
              <w:color w:val="auto"/>
            </w:rPr>
            <w:delText>Connect the power control components to the circuit board</w:delText>
          </w:r>
        </w:del>
      </w:ins>
    </w:p>
    <w:p w14:paraId="0FE08BEF" w14:textId="77777777" w:rsidR="002C5A15" w:rsidRPr="00B6270E" w:rsidDel="00BA4DB5" w:rsidRDefault="007D70DA" w:rsidP="002C5A15">
      <w:pPr>
        <w:widowControl/>
        <w:autoSpaceDE/>
        <w:autoSpaceDN/>
        <w:adjustRightInd/>
        <w:spacing w:after="240" w:line="240" w:lineRule="auto"/>
        <w:ind w:left="555"/>
        <w:jc w:val="left"/>
        <w:rPr>
          <w:ins w:id="292" w:author="Author" w:date="2016-05-27T14:07:00Z"/>
          <w:del w:id="293" w:author="Author" w:date="2016-06-02T12:28:00Z"/>
          <w:rFonts w:asciiTheme="minorHAnsi" w:hAnsiTheme="minorHAnsi" w:cs="Times New Roman"/>
          <w:b/>
          <w:color w:val="auto"/>
        </w:rPr>
      </w:pPr>
      <w:ins w:id="294" w:author="Author" w:date="2016-05-27T12:44:00Z">
        <w:del w:id="295" w:author="Author" w:date="2016-06-02T12:28:00Z">
          <w:r w:rsidRPr="00685B08" w:rsidDel="00BA4DB5">
            <w:rPr>
              <w:noProof/>
            </w:rPr>
            <w:drawing>
              <wp:inline distT="0" distB="0" distL="0" distR="0" wp14:anchorId="4F12AB29" wp14:editId="1A3D2142">
                <wp:extent cx="5184251" cy="319942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368" t="15723" r="50100" b="35296"/>
                        <a:stretch/>
                      </pic:blipFill>
                      <pic:spPr bwMode="auto">
                        <a:xfrm>
                          <a:off x="0" y="0"/>
                          <a:ext cx="5199944" cy="3209106"/>
                        </a:xfrm>
                        <a:prstGeom prst="rect">
                          <a:avLst/>
                        </a:prstGeom>
                        <a:ln>
                          <a:noFill/>
                        </a:ln>
                        <a:extLst>
                          <a:ext uri="{53640926-AAD7-44D8-BBD7-CCE9431645EC}">
                            <a14:shadowObscured xmlns:a14="http://schemas.microsoft.com/office/drawing/2010/main"/>
                          </a:ext>
                        </a:extLst>
                      </pic:spPr>
                    </pic:pic>
                  </a:graphicData>
                </a:graphic>
              </wp:inline>
            </w:drawing>
          </w:r>
        </w:del>
      </w:ins>
    </w:p>
    <w:p w14:paraId="346510CA" w14:textId="77777777" w:rsidR="00FE47FC" w:rsidRPr="00B6270E" w:rsidDel="00BA4DB5" w:rsidRDefault="00FE47FC" w:rsidP="00FE47FC">
      <w:pPr>
        <w:spacing w:after="240" w:line="240" w:lineRule="auto"/>
        <w:jc w:val="left"/>
        <w:rPr>
          <w:ins w:id="296" w:author="Author" w:date="2016-05-27T14:07:00Z"/>
          <w:del w:id="297" w:author="Author" w:date="2016-06-02T12:28:00Z"/>
          <w:rFonts w:asciiTheme="minorHAnsi" w:hAnsiTheme="minorHAnsi" w:cs="Times New Roman"/>
          <w:color w:val="auto"/>
        </w:rPr>
      </w:pPr>
      <w:ins w:id="298" w:author="Author" w:date="2016-05-27T14:07:00Z">
        <w:del w:id="299" w:author="Author" w:date="2016-06-02T12:28:00Z">
          <w:r w:rsidRPr="00B6270E" w:rsidDel="00BA4DB5">
            <w:rPr>
              <w:rFonts w:asciiTheme="minorHAnsi" w:hAnsiTheme="minorHAnsi" w:cs="Times New Roman"/>
              <w:b/>
              <w:color w:val="auto"/>
            </w:rPr>
            <w:delText xml:space="preserve">Figure 3. </w:delText>
          </w:r>
          <w:r w:rsidRPr="00B6270E" w:rsidDel="00BA4DB5">
            <w:rPr>
              <w:rFonts w:asciiTheme="minorHAnsi" w:hAnsiTheme="minorHAnsi" w:cs="Times New Roman"/>
              <w:color w:val="auto"/>
            </w:rPr>
            <w:delText>Diagram of the PCB and parts that are necessary to control the power to the heating pad. The parts to control the peristaltic pumps are connected in a similar manner. Note that other electronic components have been removed for clarity.</w:delText>
          </w:r>
        </w:del>
      </w:ins>
    </w:p>
    <w:p w14:paraId="2441DB5E" w14:textId="77777777" w:rsidR="002C5A15" w:rsidRPr="00B6270E" w:rsidDel="00BA4DB5" w:rsidRDefault="002C5A15" w:rsidP="002C5A15">
      <w:pPr>
        <w:widowControl/>
        <w:numPr>
          <w:ilvl w:val="1"/>
          <w:numId w:val="24"/>
        </w:numPr>
        <w:autoSpaceDE/>
        <w:autoSpaceDN/>
        <w:adjustRightInd/>
        <w:spacing w:after="240" w:line="240" w:lineRule="auto"/>
        <w:jc w:val="left"/>
        <w:rPr>
          <w:ins w:id="300" w:author="Author" w:date="2016-05-27T12:06:00Z"/>
          <w:del w:id="301" w:author="Author" w:date="2016-06-02T12:28:00Z"/>
          <w:rFonts w:asciiTheme="minorHAnsi" w:hAnsiTheme="minorHAnsi" w:cs="Times New Roman"/>
          <w:color w:val="auto"/>
        </w:rPr>
      </w:pPr>
      <w:ins w:id="302" w:author="Author" w:date="2016-05-27T12:06:00Z">
        <w:del w:id="303" w:author="Author" w:date="2016-06-02T12:28:00Z">
          <w:r w:rsidRPr="00B6270E" w:rsidDel="00BA4DB5">
            <w:rPr>
              <w:rFonts w:asciiTheme="minorHAnsi" w:hAnsiTheme="minorHAnsi" w:cs="Times New Roman"/>
              <w:color w:val="auto"/>
            </w:rPr>
            <w:delText>Trim the pins of 5 3-pin female pin headers. Solder these to the positions on the circuit board marked as #1, #2, #3, #4, and “C B E.”</w:delText>
          </w:r>
        </w:del>
      </w:ins>
    </w:p>
    <w:p w14:paraId="0D8971A7" w14:textId="77777777" w:rsidR="002C5A15" w:rsidRPr="00B6270E" w:rsidDel="00BA4DB5" w:rsidRDefault="002C5A15" w:rsidP="002C5A15">
      <w:pPr>
        <w:widowControl/>
        <w:numPr>
          <w:ilvl w:val="1"/>
          <w:numId w:val="24"/>
        </w:numPr>
        <w:autoSpaceDE/>
        <w:autoSpaceDN/>
        <w:adjustRightInd/>
        <w:spacing w:after="240" w:line="240" w:lineRule="auto"/>
        <w:jc w:val="left"/>
        <w:rPr>
          <w:ins w:id="304" w:author="Author" w:date="2016-05-27T12:06:00Z"/>
          <w:del w:id="305" w:author="Author" w:date="2016-06-02T12:28:00Z"/>
          <w:rFonts w:asciiTheme="minorHAnsi" w:hAnsiTheme="minorHAnsi" w:cs="Times New Roman"/>
          <w:color w:val="auto"/>
        </w:rPr>
      </w:pPr>
      <w:ins w:id="306" w:author="Author" w:date="2016-05-27T12:06:00Z">
        <w:del w:id="307" w:author="Author" w:date="2016-06-02T12:28:00Z">
          <w:r w:rsidRPr="00B6270E" w:rsidDel="00BA4DB5">
            <w:rPr>
              <w:rFonts w:asciiTheme="minorHAnsi" w:hAnsiTheme="minorHAnsi" w:cs="Times New Roman"/>
              <w:color w:val="auto"/>
            </w:rPr>
            <w:delText>Trim the pins of a 6-pin and 8-pin female pin header. Solder these side by side to the column of pin holes labelled K1 through K14.</w:delText>
          </w:r>
        </w:del>
      </w:ins>
    </w:p>
    <w:p w14:paraId="6CD9D899" w14:textId="77777777" w:rsidR="002C5A15" w:rsidRPr="00B6270E" w:rsidDel="00BA4DB5" w:rsidRDefault="002C5A15" w:rsidP="007D70DA">
      <w:pPr>
        <w:widowControl/>
        <w:numPr>
          <w:ilvl w:val="1"/>
          <w:numId w:val="24"/>
        </w:numPr>
        <w:autoSpaceDE/>
        <w:autoSpaceDN/>
        <w:adjustRightInd/>
        <w:spacing w:after="240" w:line="240" w:lineRule="auto"/>
        <w:jc w:val="left"/>
        <w:rPr>
          <w:ins w:id="308" w:author="Author" w:date="2016-05-27T12:06:00Z"/>
          <w:del w:id="309" w:author="Author" w:date="2016-06-02T12:28:00Z"/>
          <w:rFonts w:asciiTheme="minorHAnsi" w:hAnsiTheme="minorHAnsi" w:cs="Times New Roman"/>
          <w:color w:val="auto"/>
        </w:rPr>
      </w:pPr>
      <w:ins w:id="310" w:author="Author" w:date="2016-05-27T12:06:00Z">
        <w:del w:id="311" w:author="Author" w:date="2016-06-02T12:28:00Z">
          <w:r w:rsidRPr="00B6270E" w:rsidDel="00BA4DB5">
            <w:rPr>
              <w:rFonts w:asciiTheme="minorHAnsi" w:hAnsiTheme="minorHAnsi" w:cs="Times New Roman"/>
              <w:color w:val="auto"/>
            </w:rPr>
            <w:delText>Insert a 10kΩ resistor in the holes labeled K1 and k2, k4 and k5, k7 and k8, k10 and k11. Insert the MOSFETs into the positions marked #1-4, with the label of each MOSFET facing the LED matrix.</w:delText>
          </w:r>
        </w:del>
      </w:ins>
      <w:ins w:id="312" w:author="Author" w:date="2016-05-27T12:30:00Z">
        <w:del w:id="313" w:author="Author" w:date="2016-06-02T12:28:00Z">
          <w:r w:rsidR="007D70DA" w:rsidRPr="00B6270E" w:rsidDel="00BA4DB5">
            <w:rPr>
              <w:rFonts w:asciiTheme="minorHAnsi" w:hAnsiTheme="minorHAnsi" w:cs="Times New Roman"/>
              <w:color w:val="auto"/>
            </w:rPr>
            <w:delText xml:space="preserve"> This Youtube video provides a helpful description of MOSFETs: </w:delText>
          </w:r>
        </w:del>
      </w:ins>
      <w:ins w:id="314" w:author="Author" w:date="2016-05-27T12:32:00Z">
        <w:del w:id="315" w:author="Author" w:date="2016-06-02T12:28:00Z">
          <w:r w:rsidR="007D70DA" w:rsidRPr="00685B08" w:rsidDel="00BA4DB5">
            <w:rPr>
              <w:rFonts w:asciiTheme="minorHAnsi" w:hAnsiTheme="minorHAnsi" w:cs="Times New Roman"/>
              <w:color w:val="auto"/>
            </w:rPr>
            <w:fldChar w:fldCharType="begin"/>
          </w:r>
          <w:r w:rsidR="007D70DA" w:rsidRPr="00D270DF" w:rsidDel="00BA4DB5">
            <w:rPr>
              <w:rFonts w:asciiTheme="minorHAnsi" w:hAnsiTheme="minorHAnsi" w:cs="Times New Roman"/>
              <w:color w:val="auto"/>
            </w:rPr>
            <w:delInstrText xml:space="preserve"> HYPERLINK "https://www.youtube.com/watch?v=GrvvkYTW_0k" </w:delInstrText>
          </w:r>
          <w:r w:rsidR="007D70DA" w:rsidRPr="00B6270E" w:rsidDel="00BA4DB5">
            <w:rPr>
              <w:rFonts w:asciiTheme="minorHAnsi" w:hAnsiTheme="minorHAnsi" w:cs="Times New Roman"/>
              <w:color w:val="auto"/>
              <w:rPrChange w:id="316" w:author="Author" w:date="2016-05-27T14:08:00Z">
                <w:rPr>
                  <w:rFonts w:asciiTheme="minorHAnsi" w:hAnsiTheme="minorHAnsi" w:cs="Times New Roman"/>
                  <w:color w:val="auto"/>
                </w:rPr>
              </w:rPrChange>
            </w:rPr>
            <w:fldChar w:fldCharType="separate"/>
          </w:r>
          <w:r w:rsidR="007D70DA" w:rsidRPr="00D270DF" w:rsidDel="00BA4DB5">
            <w:rPr>
              <w:rStyle w:val="Hyperlink"/>
              <w:rFonts w:asciiTheme="minorHAnsi" w:hAnsiTheme="minorHAnsi" w:cs="Times New Roman"/>
            </w:rPr>
            <w:delText>https://www.youtube.com/watch?v=GrvvkYTW_0k</w:delText>
          </w:r>
          <w:r w:rsidR="007D70DA" w:rsidRPr="00685B08" w:rsidDel="00BA4DB5">
            <w:rPr>
              <w:rFonts w:asciiTheme="minorHAnsi" w:hAnsiTheme="minorHAnsi" w:cs="Times New Roman"/>
              <w:color w:val="auto"/>
            </w:rPr>
            <w:fldChar w:fldCharType="end"/>
          </w:r>
          <w:r w:rsidR="007D70DA" w:rsidRPr="00B6270E" w:rsidDel="00BA4DB5">
            <w:rPr>
              <w:rFonts w:asciiTheme="minorHAnsi" w:hAnsiTheme="minorHAnsi" w:cs="Times New Roman"/>
              <w:color w:val="auto"/>
            </w:rPr>
            <w:delText xml:space="preserve">. </w:delText>
          </w:r>
        </w:del>
      </w:ins>
    </w:p>
    <w:p w14:paraId="7C5769FA" w14:textId="77777777" w:rsidR="002C5A15" w:rsidRPr="00B6270E" w:rsidDel="00BA4DB5" w:rsidRDefault="002C5A15" w:rsidP="002C5A15">
      <w:pPr>
        <w:widowControl/>
        <w:numPr>
          <w:ilvl w:val="1"/>
          <w:numId w:val="24"/>
        </w:numPr>
        <w:autoSpaceDE/>
        <w:autoSpaceDN/>
        <w:adjustRightInd/>
        <w:spacing w:after="240" w:line="240" w:lineRule="auto"/>
        <w:jc w:val="left"/>
        <w:rPr>
          <w:ins w:id="317" w:author="Author" w:date="2016-05-27T12:06:00Z"/>
          <w:del w:id="318" w:author="Author" w:date="2016-06-02T12:28:00Z"/>
          <w:rFonts w:asciiTheme="minorHAnsi" w:hAnsiTheme="minorHAnsi" w:cs="Times New Roman"/>
          <w:color w:val="auto"/>
        </w:rPr>
      </w:pPr>
      <w:ins w:id="319" w:author="Author" w:date="2016-05-27T12:06:00Z">
        <w:del w:id="320" w:author="Author" w:date="2016-06-02T12:28:00Z">
          <w:r w:rsidRPr="00B6270E" w:rsidDel="00BA4DB5">
            <w:rPr>
              <w:rFonts w:asciiTheme="minorHAnsi" w:hAnsiTheme="minorHAnsi" w:cs="Times New Roman"/>
              <w:color w:val="auto"/>
            </w:rPr>
            <w:delText>Cut the ground line of the 5V DC power supply cable and connect it to J2. Connect the ground line of the heating pad to J1. Connect k3 to pin 3 with a 1kΩ resistor. Current should now only flow from J1 to J2 when pin 3 is set to +5V.</w:delText>
          </w:r>
        </w:del>
      </w:ins>
    </w:p>
    <w:p w14:paraId="40899A86" w14:textId="77777777" w:rsidR="002C5A15" w:rsidRPr="00B6270E" w:rsidDel="00BA4DB5" w:rsidRDefault="002C5A15" w:rsidP="002C5A15">
      <w:pPr>
        <w:widowControl/>
        <w:numPr>
          <w:ilvl w:val="1"/>
          <w:numId w:val="24"/>
        </w:numPr>
        <w:autoSpaceDE/>
        <w:autoSpaceDN/>
        <w:adjustRightInd/>
        <w:spacing w:after="240" w:line="240" w:lineRule="auto"/>
        <w:jc w:val="left"/>
        <w:rPr>
          <w:ins w:id="321" w:author="Author" w:date="2016-05-27T12:06:00Z"/>
          <w:del w:id="322" w:author="Author" w:date="2016-06-02T12:28:00Z"/>
          <w:rFonts w:asciiTheme="minorHAnsi" w:hAnsiTheme="minorHAnsi" w:cs="Times New Roman"/>
          <w:color w:val="auto"/>
        </w:rPr>
      </w:pPr>
      <w:ins w:id="323" w:author="Author" w:date="2016-05-27T12:06:00Z">
        <w:del w:id="324" w:author="Author" w:date="2016-06-02T12:28:00Z">
          <w:r w:rsidRPr="00B6270E" w:rsidDel="00BA4DB5">
            <w:rPr>
              <w:rFonts w:asciiTheme="minorHAnsi" w:hAnsiTheme="minorHAnsi" w:cs="Times New Roman"/>
              <w:color w:val="auto"/>
            </w:rPr>
            <w:delText>Cut the ground line of the 12V DC power supply cable of the slow peristaltic pump. Connect the peristaltic pump facing end to J3 and the wall wart facing end to J4. Connect k6 to pin 4 with a 1kΩ resistor. Current should now only flow from J3 to J4 when pin 4 is set to +5V.</w:delText>
          </w:r>
        </w:del>
      </w:ins>
    </w:p>
    <w:p w14:paraId="79F9E682" w14:textId="77777777" w:rsidR="002C5A15" w:rsidRPr="00B6270E" w:rsidDel="00BA4DB5" w:rsidRDefault="002C5A15" w:rsidP="002C5A15">
      <w:pPr>
        <w:widowControl/>
        <w:numPr>
          <w:ilvl w:val="1"/>
          <w:numId w:val="24"/>
        </w:numPr>
        <w:autoSpaceDE/>
        <w:autoSpaceDN/>
        <w:adjustRightInd/>
        <w:spacing w:after="240" w:line="240" w:lineRule="auto"/>
        <w:jc w:val="left"/>
        <w:rPr>
          <w:ins w:id="325" w:author="Author" w:date="2016-05-27T12:32:00Z"/>
          <w:del w:id="326" w:author="Author" w:date="2016-06-02T12:28:00Z"/>
          <w:rFonts w:asciiTheme="minorHAnsi" w:hAnsiTheme="minorHAnsi" w:cs="Times New Roman"/>
          <w:color w:val="auto"/>
        </w:rPr>
      </w:pPr>
      <w:ins w:id="327" w:author="Author" w:date="2016-05-27T12:06:00Z">
        <w:del w:id="328" w:author="Author" w:date="2016-06-02T12:28:00Z">
          <w:r w:rsidRPr="00B6270E" w:rsidDel="00BA4DB5">
            <w:rPr>
              <w:rFonts w:asciiTheme="minorHAnsi" w:hAnsiTheme="minorHAnsi" w:cs="Times New Roman"/>
              <w:color w:val="auto"/>
            </w:rPr>
            <w:delText>Cut the ground line of the 12V DC power supply cable of the fast peristaltic pump. Connect the peristaltic pump facing end to J5 and the wall wart facing end to J6. Connect k9 to pin 5 with a 1kΩ resistor. Current should now only flow from J5 to J6 when pin 5 is set to +5V.</w:delText>
          </w:r>
        </w:del>
      </w:ins>
    </w:p>
    <w:p w14:paraId="030D15A5" w14:textId="77777777" w:rsidR="007D70DA" w:rsidRPr="00B6270E" w:rsidRDefault="007D70DA">
      <w:pPr>
        <w:widowControl/>
        <w:numPr>
          <w:ilvl w:val="0"/>
          <w:numId w:val="24"/>
        </w:numPr>
        <w:autoSpaceDE/>
        <w:autoSpaceDN/>
        <w:adjustRightInd/>
        <w:spacing w:after="240" w:line="240" w:lineRule="auto"/>
        <w:jc w:val="left"/>
        <w:rPr>
          <w:ins w:id="329" w:author="Author" w:date="2016-05-27T12:35:00Z"/>
          <w:rFonts w:asciiTheme="minorHAnsi" w:hAnsiTheme="minorHAnsi" w:cs="Times New Roman"/>
          <w:color w:val="auto"/>
          <w:rPrChange w:id="330" w:author="Author" w:date="2016-05-27T14:08:00Z">
            <w:rPr>
              <w:ins w:id="331" w:author="Author" w:date="2016-05-27T12:35:00Z"/>
              <w:rFonts w:asciiTheme="minorHAnsi" w:hAnsiTheme="minorHAnsi" w:cs="Times New Roman"/>
              <w:b/>
              <w:color w:val="auto"/>
            </w:rPr>
          </w:rPrChange>
        </w:rPr>
        <w:pPrChange w:id="332" w:author="Author" w:date="2016-05-27T12:32:00Z">
          <w:pPr>
            <w:widowControl/>
            <w:numPr>
              <w:ilvl w:val="1"/>
              <w:numId w:val="24"/>
            </w:numPr>
            <w:autoSpaceDE/>
            <w:autoSpaceDN/>
            <w:adjustRightInd/>
            <w:spacing w:after="240" w:line="240" w:lineRule="auto"/>
            <w:ind w:left="555" w:hanging="555"/>
            <w:jc w:val="left"/>
          </w:pPr>
        </w:pPrChange>
      </w:pPr>
      <w:ins w:id="333" w:author="Author" w:date="2016-05-27T12:32:00Z">
        <w:r w:rsidRPr="00B6270E">
          <w:rPr>
            <w:rFonts w:asciiTheme="minorHAnsi" w:hAnsiTheme="minorHAnsi" w:cs="Times New Roman"/>
            <w:b/>
            <w:color w:val="auto"/>
          </w:rPr>
          <w:t>(Optional) Control additional devices</w:t>
        </w:r>
      </w:ins>
    </w:p>
    <w:p w14:paraId="28041DB4" w14:textId="77777777" w:rsidR="007D70DA" w:rsidRPr="00B6270E" w:rsidRDefault="00402448">
      <w:pPr>
        <w:widowControl/>
        <w:autoSpaceDE/>
        <w:autoSpaceDN/>
        <w:adjustRightInd/>
        <w:spacing w:after="240" w:line="240" w:lineRule="auto"/>
        <w:ind w:left="555"/>
        <w:jc w:val="left"/>
        <w:rPr>
          <w:ins w:id="334" w:author="Author" w:date="2016-05-27T14:07:00Z"/>
          <w:rFonts w:asciiTheme="minorHAnsi" w:hAnsiTheme="minorHAnsi" w:cs="Times New Roman"/>
          <w:color w:val="auto"/>
        </w:rPr>
        <w:pPrChange w:id="335" w:author="Author" w:date="2016-05-27T12:35:00Z">
          <w:pPr>
            <w:widowControl/>
            <w:numPr>
              <w:ilvl w:val="1"/>
              <w:numId w:val="24"/>
            </w:numPr>
            <w:autoSpaceDE/>
            <w:autoSpaceDN/>
            <w:adjustRightInd/>
            <w:spacing w:after="240" w:line="240" w:lineRule="auto"/>
            <w:ind w:left="555" w:hanging="555"/>
            <w:jc w:val="left"/>
          </w:pPr>
        </w:pPrChange>
      </w:pPr>
      <w:ins w:id="336" w:author="Author" w:date="2016-05-27T12:45:00Z">
        <w:r w:rsidRPr="00685B08">
          <w:rPr>
            <w:noProof/>
          </w:rPr>
          <w:drawing>
            <wp:inline distT="0" distB="0" distL="0" distR="0" wp14:anchorId="71E91836" wp14:editId="1652B992">
              <wp:extent cx="5202621" cy="313899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755" t="11429" r="43767" b="32477"/>
                      <a:stretch/>
                    </pic:blipFill>
                    <pic:spPr bwMode="auto">
                      <a:xfrm>
                        <a:off x="0" y="0"/>
                        <a:ext cx="5212980" cy="3145249"/>
                      </a:xfrm>
                      <a:prstGeom prst="rect">
                        <a:avLst/>
                      </a:prstGeom>
                      <a:ln>
                        <a:noFill/>
                      </a:ln>
                      <a:extLst>
                        <a:ext uri="{53640926-AAD7-44D8-BBD7-CCE9431645EC}">
                          <a14:shadowObscured xmlns:a14="http://schemas.microsoft.com/office/drawing/2010/main"/>
                        </a:ext>
                      </a:extLst>
                    </pic:spPr>
                  </pic:pic>
                </a:graphicData>
              </a:graphic>
            </wp:inline>
          </w:drawing>
        </w:r>
      </w:ins>
    </w:p>
    <w:p w14:paraId="40F4562A" w14:textId="77777777" w:rsidR="00FE47FC" w:rsidRPr="00B6270E" w:rsidRDefault="00FE47FC" w:rsidP="00FE47FC">
      <w:pPr>
        <w:spacing w:after="240" w:line="240" w:lineRule="auto"/>
        <w:jc w:val="left"/>
        <w:rPr>
          <w:ins w:id="337" w:author="Author" w:date="2016-05-27T14:07:00Z"/>
          <w:rFonts w:asciiTheme="minorHAnsi" w:hAnsiTheme="minorHAnsi" w:cs="Times New Roman"/>
          <w:color w:val="auto"/>
        </w:rPr>
      </w:pPr>
      <w:ins w:id="338" w:author="Author" w:date="2016-05-27T14:07:00Z">
        <w:r w:rsidRPr="00B6270E">
          <w:rPr>
            <w:rFonts w:asciiTheme="minorHAnsi" w:hAnsiTheme="minorHAnsi" w:cs="Times New Roman"/>
            <w:b/>
            <w:color w:val="auto"/>
          </w:rPr>
          <w:t xml:space="preserve">Figure 4. </w:t>
        </w:r>
        <w:r w:rsidRPr="00B6270E">
          <w:rPr>
            <w:rFonts w:asciiTheme="minorHAnsi" w:hAnsiTheme="minorHAnsi" w:cs="Times New Roman"/>
            <w:color w:val="auto"/>
          </w:rPr>
          <w:t>Diagram of the PCB and parts that are necessary to control power to an unspecified device with a relay. This is optional and intended to facilitate the customization of this hardware beyond the uses strictly described in this protocol. Note that other electronic components have been removed for clarity.</w:t>
        </w:r>
      </w:ins>
    </w:p>
    <w:p w14:paraId="789A5695" w14:textId="77777777" w:rsidR="007D70DA" w:rsidRPr="00B6270E" w:rsidRDefault="007D70DA">
      <w:pPr>
        <w:widowControl/>
        <w:autoSpaceDE/>
        <w:autoSpaceDN/>
        <w:adjustRightInd/>
        <w:spacing w:after="240" w:line="240" w:lineRule="auto"/>
        <w:ind w:left="555"/>
        <w:jc w:val="left"/>
        <w:rPr>
          <w:ins w:id="339" w:author="Author" w:date="2016-05-27T12:06:00Z"/>
          <w:rFonts w:asciiTheme="minorHAnsi" w:hAnsiTheme="minorHAnsi" w:cs="Times New Roman"/>
          <w:color w:val="auto"/>
        </w:rPr>
        <w:pPrChange w:id="340" w:author="Author" w:date="2016-05-27T12:33:00Z">
          <w:pPr>
            <w:widowControl/>
            <w:numPr>
              <w:ilvl w:val="1"/>
              <w:numId w:val="24"/>
            </w:numPr>
            <w:autoSpaceDE/>
            <w:autoSpaceDN/>
            <w:adjustRightInd/>
            <w:spacing w:after="240" w:line="240" w:lineRule="auto"/>
            <w:ind w:left="555" w:hanging="555"/>
            <w:jc w:val="left"/>
          </w:pPr>
        </w:pPrChange>
      </w:pPr>
      <w:ins w:id="341" w:author="Author" w:date="2016-05-27T12:33:00Z">
        <w:r w:rsidRPr="00B6270E">
          <w:rPr>
            <w:rFonts w:asciiTheme="minorHAnsi" w:hAnsiTheme="minorHAnsi" w:cs="Times New Roman"/>
            <w:color w:val="auto"/>
          </w:rPr>
          <w:t xml:space="preserve">This manual does not prescribe a device to control with the relay via pin 7 or the fourth MOSFET via pin 6. These are included in case the user wants to control an additional DC power line with optional pulse-width-modulation control via a MOSFET or an AC/DC power line via the relay switch. For example, it may be useful to control AC power to a lamp, or </w:t>
        </w:r>
      </w:ins>
      <w:ins w:id="342" w:author="Author" w:date="2016-05-27T12:34:00Z">
        <w:r w:rsidRPr="00B6270E">
          <w:rPr>
            <w:rFonts w:asciiTheme="minorHAnsi" w:hAnsiTheme="minorHAnsi" w:cs="Times New Roman"/>
            <w:color w:val="auto"/>
          </w:rPr>
          <w:t xml:space="preserve">to use </w:t>
        </w:r>
      </w:ins>
      <w:ins w:id="343" w:author="Author" w:date="2016-05-27T12:33:00Z">
        <w:r w:rsidRPr="00B6270E">
          <w:rPr>
            <w:rFonts w:asciiTheme="minorHAnsi" w:hAnsiTheme="minorHAnsi" w:cs="Times New Roman"/>
            <w:color w:val="auto"/>
          </w:rPr>
          <w:t xml:space="preserve">the extra MOSFET to control DC power to a solenoid </w:t>
        </w:r>
      </w:ins>
      <w:ins w:id="344" w:author="Author" w:date="2016-05-27T12:34:00Z">
        <w:r w:rsidRPr="00B6270E">
          <w:rPr>
            <w:rFonts w:asciiTheme="minorHAnsi" w:hAnsiTheme="minorHAnsi" w:cs="Times New Roman"/>
            <w:color w:val="auto"/>
          </w:rPr>
          <w:t>p</w:t>
        </w:r>
      </w:ins>
      <w:ins w:id="345" w:author="Author" w:date="2016-05-27T12:33:00Z">
        <w:r w:rsidRPr="00B6270E">
          <w:rPr>
            <w:rFonts w:asciiTheme="minorHAnsi" w:hAnsiTheme="minorHAnsi" w:cs="Times New Roman"/>
            <w:color w:val="auto"/>
          </w:rPr>
          <w:t>inch valve</w:t>
        </w:r>
      </w:ins>
      <w:ins w:id="346" w:author="Author" w:date="2016-05-27T12:34:00Z">
        <w:r w:rsidRPr="00B6270E">
          <w:rPr>
            <w:rFonts w:asciiTheme="minorHAnsi" w:hAnsiTheme="minorHAnsi" w:cs="Times New Roman"/>
            <w:color w:val="auto"/>
          </w:rPr>
          <w:t>.</w:t>
        </w:r>
      </w:ins>
    </w:p>
    <w:p w14:paraId="53F87D5A" w14:textId="77777777" w:rsidR="002C5A15" w:rsidRPr="00B6270E" w:rsidRDefault="002C5A15" w:rsidP="002C5A15">
      <w:pPr>
        <w:widowControl/>
        <w:numPr>
          <w:ilvl w:val="1"/>
          <w:numId w:val="24"/>
        </w:numPr>
        <w:autoSpaceDE/>
        <w:autoSpaceDN/>
        <w:adjustRightInd/>
        <w:spacing w:after="240" w:line="240" w:lineRule="auto"/>
        <w:jc w:val="left"/>
        <w:rPr>
          <w:ins w:id="347" w:author="Author" w:date="2016-05-27T12:06:00Z"/>
          <w:rFonts w:asciiTheme="minorHAnsi" w:hAnsiTheme="minorHAnsi" w:cs="Times New Roman"/>
          <w:color w:val="auto"/>
        </w:rPr>
      </w:pPr>
      <w:ins w:id="348" w:author="Author" w:date="2016-05-27T12:06:00Z">
        <w:r w:rsidRPr="00B6270E">
          <w:rPr>
            <w:rFonts w:asciiTheme="minorHAnsi" w:hAnsiTheme="minorHAnsi" w:cs="Times New Roman"/>
            <w:color w:val="auto"/>
          </w:rPr>
          <w:t>Cut the ground line of a DC power supply cable. Connect the device facing end to J7 and the wall wart facing end to J8. Connect k12 to pin 6 with a 1kΩ resistor. Current should now only flow from J7 to J8 when pin 6 is set to +5V.</w:t>
        </w:r>
      </w:ins>
    </w:p>
    <w:p w14:paraId="7EEDBCD5" w14:textId="77777777" w:rsidR="002C5A15" w:rsidRPr="00B6270E" w:rsidRDefault="002C5A15" w:rsidP="002C5A15">
      <w:pPr>
        <w:widowControl/>
        <w:numPr>
          <w:ilvl w:val="1"/>
          <w:numId w:val="24"/>
        </w:numPr>
        <w:autoSpaceDE/>
        <w:autoSpaceDN/>
        <w:adjustRightInd/>
        <w:spacing w:after="240" w:line="240" w:lineRule="auto"/>
        <w:jc w:val="left"/>
        <w:rPr>
          <w:ins w:id="349" w:author="Author" w:date="2016-05-27T12:06:00Z"/>
          <w:rFonts w:asciiTheme="minorHAnsi" w:hAnsiTheme="minorHAnsi" w:cs="Times New Roman"/>
          <w:color w:val="auto"/>
        </w:rPr>
      </w:pPr>
      <w:ins w:id="350" w:author="Author" w:date="2016-05-27T12:06:00Z">
        <w:r w:rsidRPr="00B6270E">
          <w:rPr>
            <w:rFonts w:asciiTheme="minorHAnsi" w:hAnsiTheme="minorHAnsi" w:cs="Times New Roman"/>
            <w:color w:val="auto"/>
          </w:rPr>
          <w:t>Solder the relay to the circuit board to the circuit board. Insert the Collected, Base, and Emitter pins of an NPN transistor into their positions in the pin header as marked on the board. Insert the anode of the diode into K13 and the cathode into K14.</w:t>
        </w:r>
      </w:ins>
    </w:p>
    <w:p w14:paraId="0172411A" w14:textId="77777777" w:rsidR="002C5A15" w:rsidRPr="00B6270E" w:rsidRDefault="002C5A15">
      <w:pPr>
        <w:widowControl/>
        <w:numPr>
          <w:ilvl w:val="1"/>
          <w:numId w:val="24"/>
        </w:numPr>
        <w:autoSpaceDE/>
        <w:autoSpaceDN/>
        <w:adjustRightInd/>
        <w:spacing w:after="240" w:line="240" w:lineRule="auto"/>
        <w:jc w:val="left"/>
        <w:rPr>
          <w:ins w:id="351" w:author="Author" w:date="2016-05-27T12:06:00Z"/>
          <w:rFonts w:asciiTheme="minorHAnsi" w:hAnsiTheme="minorHAnsi" w:cs="Times New Roman"/>
          <w:color w:val="auto"/>
        </w:rPr>
        <w:pPrChange w:id="352" w:author="Author" w:date="2016-05-27T12:46:00Z">
          <w:pPr>
            <w:widowControl/>
            <w:autoSpaceDE/>
            <w:autoSpaceDN/>
            <w:adjustRightInd/>
            <w:spacing w:after="240" w:line="240" w:lineRule="auto"/>
            <w:contextualSpacing/>
            <w:jc w:val="left"/>
          </w:pPr>
        </w:pPrChange>
      </w:pPr>
      <w:ins w:id="353" w:author="Author" w:date="2016-05-27T12:06:00Z">
        <w:r w:rsidRPr="00B6270E">
          <w:rPr>
            <w:rFonts w:asciiTheme="minorHAnsi" w:hAnsiTheme="minorHAnsi" w:cs="Times New Roman"/>
            <w:color w:val="auto"/>
          </w:rPr>
          <w:t>Solder one end of a 1kΩ resistor into the pin hole marked R3 on the circuit board and connect the other end to pin 7. Pin J9 will be electrically connected to J10 when pin7 is at +5V, and it will be electrically connected to J11 when pin 7 is at 0V.</w:t>
        </w:r>
      </w:ins>
    </w:p>
    <w:p w14:paraId="17383087" w14:textId="77777777" w:rsidR="00290E34" w:rsidRPr="00B6270E" w:rsidDel="002C5A15" w:rsidRDefault="009D7115" w:rsidP="00B6270E">
      <w:pPr>
        <w:spacing w:after="0" w:line="240" w:lineRule="auto"/>
        <w:jc w:val="left"/>
        <w:rPr>
          <w:del w:id="354" w:author="Author" w:date="2016-05-27T12:06:00Z"/>
          <w:rFonts w:asciiTheme="minorHAnsi" w:hAnsiTheme="minorHAnsi" w:cs="Times New Roman"/>
          <w:color w:val="auto"/>
        </w:rPr>
      </w:pPr>
      <w:del w:id="355" w:author="Author" w:date="2016-05-27T12:06:00Z">
        <w:r w:rsidRPr="00B6270E" w:rsidDel="002C5A15">
          <w:rPr>
            <w:rFonts w:asciiTheme="minorHAnsi" w:hAnsiTheme="minorHAnsi" w:cs="Times New Roman"/>
            <w:b/>
            <w:color w:val="auto"/>
          </w:rPr>
          <w:delText>PROTOCOL:</w:delText>
        </w:r>
        <w:r w:rsidRPr="00B6270E" w:rsidDel="002C5A15">
          <w:rPr>
            <w:rFonts w:asciiTheme="minorHAnsi" w:hAnsiTheme="minorHAnsi" w:cs="Times New Roman"/>
            <w:color w:val="auto"/>
          </w:rPr>
          <w:delText xml:space="preserve"> </w:delText>
        </w:r>
      </w:del>
    </w:p>
    <w:p w14:paraId="61AA79B8" w14:textId="77777777" w:rsidR="00186D23" w:rsidRPr="00B6270E" w:rsidDel="002C5A15" w:rsidRDefault="00186D23" w:rsidP="00B6270E">
      <w:pPr>
        <w:spacing w:after="0" w:line="240" w:lineRule="auto"/>
        <w:jc w:val="left"/>
        <w:rPr>
          <w:del w:id="356" w:author="Author" w:date="2016-05-27T12:06:00Z"/>
          <w:rFonts w:asciiTheme="minorHAnsi" w:hAnsiTheme="minorHAnsi" w:cs="Times New Roman"/>
          <w:color w:val="auto"/>
        </w:rPr>
      </w:pPr>
    </w:p>
    <w:p w14:paraId="640C628B" w14:textId="77777777" w:rsidR="004E4E45" w:rsidRPr="00B6270E" w:rsidDel="002C5A15" w:rsidRDefault="004E4E45" w:rsidP="00B6270E">
      <w:pPr>
        <w:spacing w:after="0" w:line="240" w:lineRule="auto"/>
        <w:jc w:val="left"/>
        <w:rPr>
          <w:ins w:id="357" w:author="Author" w:date="2016-05-23T10:25:00Z"/>
          <w:del w:id="358" w:author="Author" w:date="2016-05-27T12:06:00Z"/>
          <w:rFonts w:asciiTheme="minorHAnsi" w:hAnsiTheme="minorHAnsi" w:cs="Times New Roman"/>
          <w:b/>
          <w:color w:val="auto"/>
        </w:rPr>
      </w:pPr>
      <w:del w:id="359" w:author="Author" w:date="2016-05-27T12:06:00Z">
        <w:r w:rsidRPr="00B6270E" w:rsidDel="002C5A15">
          <w:rPr>
            <w:rFonts w:asciiTheme="minorHAnsi" w:hAnsiTheme="minorHAnsi" w:cs="Times New Roman"/>
            <w:color w:val="auto"/>
          </w:rPr>
          <w:delText>[</w:delText>
        </w:r>
        <w:r w:rsidRPr="00B6270E" w:rsidDel="002C5A15">
          <w:rPr>
            <w:rFonts w:asciiTheme="minorHAnsi" w:hAnsiTheme="minorHAnsi" w:cs="Times New Roman"/>
            <w:b/>
            <w:color w:val="auto"/>
          </w:rPr>
          <w:delText>Figure 1 here]</w:delText>
        </w:r>
      </w:del>
    </w:p>
    <w:p w14:paraId="4A2D56CC" w14:textId="77777777" w:rsidR="00147C18" w:rsidRPr="00B6270E" w:rsidDel="002C5A15" w:rsidRDefault="00147C18" w:rsidP="00B6270E">
      <w:pPr>
        <w:spacing w:after="0" w:line="240" w:lineRule="auto"/>
        <w:jc w:val="left"/>
        <w:rPr>
          <w:del w:id="360" w:author="Author" w:date="2016-05-27T12:06:00Z"/>
          <w:rFonts w:asciiTheme="minorHAnsi" w:hAnsiTheme="minorHAnsi" w:cs="Times New Roman"/>
          <w:b/>
          <w:color w:val="auto"/>
        </w:rPr>
      </w:pPr>
      <w:ins w:id="361" w:author="Author" w:date="2016-05-23T10:25:00Z">
        <w:del w:id="362" w:author="Author" w:date="2016-05-27T12:06:00Z">
          <w:r w:rsidRPr="00B6270E" w:rsidDel="002C5A15">
            <w:rPr>
              <w:rFonts w:asciiTheme="minorHAnsi" w:hAnsiTheme="minorHAnsi" w:cs="Times New Roman"/>
              <w:color w:val="auto"/>
              <w:rPrChange w:id="363" w:author="Author" w:date="2016-05-27T14:08:00Z">
                <w:rPr>
                  <w:rFonts w:asciiTheme="minorHAnsi" w:hAnsiTheme="minorHAnsi" w:cs="Times New Roman"/>
                  <w:color w:val="auto"/>
                  <w:highlight w:val="magenta"/>
                </w:rPr>
              </w:rPrChange>
            </w:rPr>
            <w:delText>[</w:delText>
          </w:r>
          <w:r w:rsidRPr="00B6270E" w:rsidDel="002C5A15">
            <w:rPr>
              <w:rFonts w:asciiTheme="minorHAnsi" w:hAnsiTheme="minorHAnsi" w:cs="Times New Roman"/>
              <w:b/>
              <w:color w:val="auto"/>
              <w:rPrChange w:id="364" w:author="Author" w:date="2016-05-27T14:08:00Z">
                <w:rPr>
                  <w:rFonts w:asciiTheme="minorHAnsi" w:hAnsiTheme="minorHAnsi" w:cs="Times New Roman"/>
                  <w:b/>
                  <w:color w:val="auto"/>
                  <w:highlight w:val="magenta"/>
                </w:rPr>
              </w:rPrChange>
            </w:rPr>
            <w:delText>Figure 1.1</w:delText>
          </w:r>
        </w:del>
      </w:ins>
      <w:ins w:id="365" w:author="Author" w:date="2016-05-23T15:54:00Z">
        <w:del w:id="366" w:author="Author" w:date="2016-05-27T12:06:00Z">
          <w:r w:rsidR="00EC7E12" w:rsidRPr="00B6270E" w:rsidDel="002C5A15">
            <w:rPr>
              <w:rFonts w:asciiTheme="minorHAnsi" w:hAnsiTheme="minorHAnsi" w:cs="Times New Roman"/>
              <w:b/>
              <w:color w:val="auto"/>
              <w:rPrChange w:id="367" w:author="Author" w:date="2016-05-27T14:08:00Z">
                <w:rPr>
                  <w:rFonts w:asciiTheme="minorHAnsi" w:hAnsiTheme="minorHAnsi" w:cs="Times New Roman"/>
                  <w:b/>
                  <w:color w:val="auto"/>
                  <w:highlight w:val="magenta"/>
                </w:rPr>
              </w:rPrChange>
            </w:rPr>
            <w:delText>igure 2</w:delText>
          </w:r>
        </w:del>
      </w:ins>
      <w:ins w:id="368" w:author="Author" w:date="2016-05-23T10:25:00Z">
        <w:del w:id="369" w:author="Author" w:date="2016-05-27T12:06:00Z">
          <w:r w:rsidRPr="00B6270E" w:rsidDel="002C5A15">
            <w:rPr>
              <w:rFonts w:asciiTheme="minorHAnsi" w:hAnsiTheme="minorHAnsi" w:cs="Times New Roman"/>
              <w:b/>
              <w:color w:val="auto"/>
              <w:rPrChange w:id="370" w:author="Author" w:date="2016-05-27T14:08:00Z">
                <w:rPr>
                  <w:rFonts w:asciiTheme="minorHAnsi" w:hAnsiTheme="minorHAnsi" w:cs="Times New Roman"/>
                  <w:b/>
                  <w:color w:val="auto"/>
                  <w:highlight w:val="magenta"/>
                </w:rPr>
              </w:rPrChange>
            </w:rPr>
            <w:delText xml:space="preserve"> here]</w:delText>
          </w:r>
        </w:del>
      </w:ins>
    </w:p>
    <w:p w14:paraId="4867A3F4" w14:textId="77777777" w:rsidR="00186D23" w:rsidRPr="00B6270E" w:rsidDel="002C5A15" w:rsidRDefault="00186D23" w:rsidP="00B6270E">
      <w:pPr>
        <w:spacing w:after="0" w:line="240" w:lineRule="auto"/>
        <w:jc w:val="left"/>
        <w:rPr>
          <w:del w:id="371" w:author="Author" w:date="2016-05-27T12:06:00Z"/>
          <w:rFonts w:asciiTheme="minorHAnsi" w:hAnsiTheme="minorHAnsi" w:cs="Times New Roman"/>
          <w:b/>
          <w:color w:val="auto"/>
        </w:rPr>
      </w:pPr>
    </w:p>
    <w:p w14:paraId="4B09AB4B" w14:textId="77777777" w:rsidR="00F52F68" w:rsidRPr="00B6270E" w:rsidDel="002C5A15" w:rsidRDefault="00147C18" w:rsidP="00B6270E">
      <w:pPr>
        <w:pStyle w:val="ListParagraph"/>
        <w:numPr>
          <w:ilvl w:val="0"/>
          <w:numId w:val="24"/>
        </w:numPr>
        <w:spacing w:after="240" w:line="240" w:lineRule="auto"/>
        <w:contextualSpacing w:val="0"/>
        <w:rPr>
          <w:ins w:id="372" w:author="Author" w:date="2016-05-18T12:19:00Z"/>
          <w:del w:id="373" w:author="Author" w:date="2016-05-27T12:06:00Z"/>
          <w:rFonts w:asciiTheme="minorHAnsi" w:hAnsiTheme="minorHAnsi"/>
          <w:b/>
          <w:sz w:val="24"/>
          <w:szCs w:val="24"/>
        </w:rPr>
      </w:pPr>
      <w:ins w:id="374" w:author="Author" w:date="2016-05-23T10:30:00Z">
        <w:del w:id="375" w:author="Author" w:date="2016-05-27T12:06:00Z">
          <w:r w:rsidRPr="00B6270E" w:rsidDel="002C5A15">
            <w:rPr>
              <w:rFonts w:asciiTheme="minorHAnsi" w:hAnsiTheme="minorHAnsi"/>
              <w:b/>
            </w:rPr>
            <w:delText>Connect the</w:delText>
          </w:r>
        </w:del>
      </w:ins>
      <w:ins w:id="376" w:author="Author" w:date="2016-05-18T12:19:00Z">
        <w:del w:id="377" w:author="Author" w:date="2016-05-27T12:06:00Z">
          <w:r w:rsidR="00F52F68" w:rsidRPr="00B6270E" w:rsidDel="002C5A15">
            <w:rPr>
              <w:rFonts w:asciiTheme="minorHAnsi" w:hAnsiTheme="minorHAnsi"/>
              <w:b/>
            </w:rPr>
            <w:delText xml:space="preserve">Assemble </w:delText>
          </w:r>
        </w:del>
      </w:ins>
      <w:ins w:id="378" w:author="Author" w:date="2016-05-18T13:16:00Z">
        <w:del w:id="379" w:author="Author" w:date="2016-05-27T12:06:00Z">
          <w:r w:rsidR="004A1084" w:rsidRPr="00B6270E" w:rsidDel="002C5A15">
            <w:rPr>
              <w:rFonts w:asciiTheme="minorHAnsi" w:hAnsiTheme="minorHAnsi"/>
              <w:b/>
            </w:rPr>
            <w:delText>LED matrix components on</w:delText>
          </w:r>
        </w:del>
      </w:ins>
      <w:ins w:id="380" w:author="Author" w:date="2016-05-23T10:30:00Z">
        <w:del w:id="381" w:author="Author" w:date="2016-05-27T12:06:00Z">
          <w:r w:rsidRPr="00B6270E" w:rsidDel="002C5A15">
            <w:rPr>
              <w:rFonts w:asciiTheme="minorHAnsi" w:hAnsiTheme="minorHAnsi"/>
              <w:b/>
            </w:rPr>
            <w:delText>to</w:delText>
          </w:r>
        </w:del>
      </w:ins>
      <w:ins w:id="382" w:author="Author" w:date="2016-05-18T13:16:00Z">
        <w:del w:id="383" w:author="Author" w:date="2016-05-27T12:06:00Z">
          <w:r w:rsidR="004A1084" w:rsidRPr="00B6270E" w:rsidDel="002C5A15">
            <w:rPr>
              <w:rFonts w:asciiTheme="minorHAnsi" w:hAnsiTheme="minorHAnsi"/>
              <w:b/>
            </w:rPr>
            <w:delText xml:space="preserve"> the circuit board</w:delText>
          </w:r>
        </w:del>
      </w:ins>
    </w:p>
    <w:p w14:paraId="4CFD4C6A" w14:textId="77777777" w:rsidR="004A1084" w:rsidRPr="00B6270E" w:rsidDel="002C5A15" w:rsidRDefault="004A1084">
      <w:pPr>
        <w:pStyle w:val="ListParagraph"/>
        <w:numPr>
          <w:ilvl w:val="1"/>
          <w:numId w:val="24"/>
        </w:numPr>
        <w:spacing w:after="240" w:line="240" w:lineRule="auto"/>
        <w:contextualSpacing w:val="0"/>
        <w:rPr>
          <w:ins w:id="384" w:author="Author" w:date="2016-05-18T13:17:00Z"/>
          <w:del w:id="385" w:author="Author" w:date="2016-05-27T12:06:00Z"/>
          <w:rFonts w:asciiTheme="minorHAnsi" w:hAnsiTheme="minorHAnsi"/>
          <w:b/>
          <w:sz w:val="24"/>
          <w:szCs w:val="24"/>
          <w:rPrChange w:id="386" w:author="Author" w:date="2016-05-27T14:08:00Z">
            <w:rPr>
              <w:ins w:id="387" w:author="Author" w:date="2016-05-18T13:17:00Z"/>
              <w:del w:id="388" w:author="Author" w:date="2016-05-27T12:06:00Z"/>
              <w:rFonts w:asciiTheme="minorHAnsi" w:hAnsiTheme="minorHAnsi"/>
              <w:sz w:val="24"/>
              <w:szCs w:val="24"/>
            </w:rPr>
          </w:rPrChange>
        </w:rPr>
        <w:pPrChange w:id="389" w:author="Author" w:date="2016-05-27T12:46:00Z">
          <w:pPr>
            <w:pStyle w:val="ListParagraph"/>
            <w:numPr>
              <w:numId w:val="24"/>
            </w:numPr>
            <w:spacing w:after="240" w:line="240" w:lineRule="auto"/>
            <w:ind w:left="555" w:hanging="555"/>
            <w:contextualSpacing w:val="0"/>
          </w:pPr>
        </w:pPrChange>
      </w:pPr>
      <w:ins w:id="390" w:author="Author" w:date="2016-05-18T13:17:00Z">
        <w:del w:id="391" w:author="Author" w:date="2016-05-27T12:06:00Z">
          <w:r w:rsidRPr="00B6270E" w:rsidDel="002C5A15">
            <w:rPr>
              <w:rFonts w:asciiTheme="minorHAnsi" w:hAnsiTheme="minorHAnsi"/>
            </w:rPr>
            <w:delText>Solder the 6</w:delText>
          </w:r>
        </w:del>
      </w:ins>
      <w:ins w:id="392" w:author="Author" w:date="2016-05-23T09:23:00Z">
        <w:del w:id="393" w:author="Author" w:date="2016-05-27T12:06:00Z">
          <w:r w:rsidR="003425E7" w:rsidRPr="00B6270E" w:rsidDel="002C5A15">
            <w:rPr>
              <w:rFonts w:asciiTheme="minorHAnsi" w:hAnsiTheme="minorHAnsi"/>
            </w:rPr>
            <w:delText>-</w:delText>
          </w:r>
        </w:del>
      </w:ins>
      <w:ins w:id="394" w:author="Author" w:date="2016-05-18T13:17:00Z">
        <w:del w:id="395" w:author="Author" w:date="2016-05-27T12:06:00Z">
          <w:r w:rsidRPr="00B6270E" w:rsidDel="002C5A15">
            <w:rPr>
              <w:rFonts w:asciiTheme="minorHAnsi" w:hAnsiTheme="minorHAnsi"/>
            </w:rPr>
            <w:delText xml:space="preserve"> pin, 10</w:delText>
          </w:r>
        </w:del>
      </w:ins>
      <w:ins w:id="396" w:author="Author" w:date="2016-05-23T09:23:00Z">
        <w:del w:id="397" w:author="Author" w:date="2016-05-27T12:06:00Z">
          <w:r w:rsidR="003425E7" w:rsidRPr="00B6270E" w:rsidDel="002C5A15">
            <w:rPr>
              <w:rFonts w:asciiTheme="minorHAnsi" w:hAnsiTheme="minorHAnsi"/>
            </w:rPr>
            <w:delText>-</w:delText>
          </w:r>
        </w:del>
      </w:ins>
      <w:ins w:id="398" w:author="Author" w:date="2016-05-18T13:17:00Z">
        <w:del w:id="399" w:author="Author" w:date="2016-05-27T12:06:00Z">
          <w:r w:rsidRPr="00B6270E" w:rsidDel="002C5A15">
            <w:rPr>
              <w:rFonts w:asciiTheme="minorHAnsi" w:hAnsiTheme="minorHAnsi"/>
            </w:rPr>
            <w:delText xml:space="preserve"> pin</w:delText>
          </w:r>
        </w:del>
      </w:ins>
      <w:ins w:id="400" w:author="Author" w:date="2016-05-18T13:18:00Z">
        <w:del w:id="401" w:author="Author" w:date="2016-05-27T12:06:00Z">
          <w:r w:rsidRPr="00B6270E" w:rsidDel="002C5A15">
            <w:rPr>
              <w:rFonts w:asciiTheme="minorHAnsi" w:hAnsiTheme="minorHAnsi"/>
            </w:rPr>
            <w:delText xml:space="preserve">, and the </w:delText>
          </w:r>
        </w:del>
      </w:ins>
      <w:ins w:id="402" w:author="Author" w:date="2016-05-23T09:23:00Z">
        <w:del w:id="403" w:author="Author" w:date="2016-05-27T12:06:00Z">
          <w:r w:rsidR="003425E7" w:rsidRPr="00B6270E" w:rsidDel="002C5A15">
            <w:rPr>
              <w:rFonts w:asciiTheme="minorHAnsi" w:hAnsiTheme="minorHAnsi"/>
            </w:rPr>
            <w:delText>two</w:delText>
          </w:r>
        </w:del>
      </w:ins>
      <w:ins w:id="404" w:author="Author" w:date="2016-05-18T13:18:00Z">
        <w:del w:id="405" w:author="Author" w:date="2016-05-27T12:06:00Z">
          <w:r w:rsidRPr="00B6270E" w:rsidDel="002C5A15">
            <w:rPr>
              <w:rFonts w:asciiTheme="minorHAnsi" w:hAnsiTheme="minorHAnsi"/>
            </w:rPr>
            <w:delText>2 8</w:delText>
          </w:r>
        </w:del>
      </w:ins>
      <w:ins w:id="406" w:author="Author" w:date="2016-05-23T09:23:00Z">
        <w:del w:id="407" w:author="Author" w:date="2016-05-27T12:06:00Z">
          <w:r w:rsidR="003425E7" w:rsidRPr="00B6270E" w:rsidDel="002C5A15">
            <w:rPr>
              <w:rFonts w:asciiTheme="minorHAnsi" w:hAnsiTheme="minorHAnsi"/>
            </w:rPr>
            <w:delText>-</w:delText>
          </w:r>
        </w:del>
      </w:ins>
      <w:ins w:id="408" w:author="Author" w:date="2016-05-18T13:18:00Z">
        <w:del w:id="409" w:author="Author" w:date="2016-05-27T12:06:00Z">
          <w:r w:rsidRPr="00B6270E" w:rsidDel="002C5A15">
            <w:rPr>
              <w:rFonts w:asciiTheme="minorHAnsi" w:hAnsiTheme="minorHAnsi"/>
            </w:rPr>
            <w:delText xml:space="preserve"> pin female pin header</w:delText>
          </w:r>
        </w:del>
      </w:ins>
      <w:ins w:id="410" w:author="Author" w:date="2016-05-23T09:23:00Z">
        <w:del w:id="411" w:author="Author" w:date="2016-05-27T12:06:00Z">
          <w:r w:rsidR="003425E7" w:rsidRPr="00B6270E" w:rsidDel="002C5A15">
            <w:rPr>
              <w:rFonts w:asciiTheme="minorHAnsi" w:hAnsiTheme="minorHAnsi"/>
            </w:rPr>
            <w:delText>s</w:delText>
          </w:r>
        </w:del>
      </w:ins>
      <w:ins w:id="412" w:author="Author" w:date="2016-05-18T13:18:00Z">
        <w:del w:id="413" w:author="Author" w:date="2016-05-27T12:06:00Z">
          <w:r w:rsidRPr="00B6270E" w:rsidDel="002C5A15">
            <w:rPr>
              <w:rFonts w:asciiTheme="minorHAnsi" w:hAnsiTheme="minorHAnsi"/>
            </w:rPr>
            <w:delText xml:space="preserve"> to their positions on the sides of the circuit board such that </w:delText>
          </w:r>
        </w:del>
      </w:ins>
      <w:ins w:id="414" w:author="Author" w:date="2016-05-18T13:19:00Z">
        <w:del w:id="415" w:author="Author" w:date="2016-05-27T12:06:00Z">
          <w:r w:rsidR="003262C1" w:rsidRPr="00B6270E" w:rsidDel="002C5A15">
            <w:rPr>
              <w:rFonts w:asciiTheme="minorHAnsi" w:hAnsiTheme="minorHAnsi"/>
            </w:rPr>
            <w:delText>it can be stacked on top of the microcontroller.</w:delText>
          </w:r>
        </w:del>
      </w:ins>
      <w:ins w:id="416" w:author="Author" w:date="2016-05-18T13:17:00Z">
        <w:del w:id="417" w:author="Author" w:date="2016-05-27T12:06:00Z">
          <w:r w:rsidRPr="00B6270E" w:rsidDel="002C5A15">
            <w:rPr>
              <w:rFonts w:asciiTheme="minorHAnsi" w:hAnsiTheme="minorHAnsi"/>
            </w:rPr>
            <w:delText xml:space="preserve"> </w:delText>
          </w:r>
        </w:del>
      </w:ins>
    </w:p>
    <w:p w14:paraId="2C695520" w14:textId="77777777" w:rsidR="00F52F68" w:rsidRPr="00B6270E" w:rsidDel="002C5A15" w:rsidRDefault="00F52F68">
      <w:pPr>
        <w:pStyle w:val="ListParagraph"/>
        <w:numPr>
          <w:ilvl w:val="1"/>
          <w:numId w:val="24"/>
        </w:numPr>
        <w:spacing w:after="240" w:line="240" w:lineRule="auto"/>
        <w:contextualSpacing w:val="0"/>
        <w:rPr>
          <w:ins w:id="418" w:author="Author" w:date="2016-05-18T12:22:00Z"/>
          <w:del w:id="419" w:author="Author" w:date="2016-05-27T12:06:00Z"/>
          <w:rFonts w:asciiTheme="minorHAnsi" w:hAnsiTheme="minorHAnsi"/>
          <w:b/>
          <w:sz w:val="24"/>
          <w:szCs w:val="24"/>
          <w:rPrChange w:id="420" w:author="Author" w:date="2016-05-27T14:08:00Z">
            <w:rPr>
              <w:ins w:id="421" w:author="Author" w:date="2016-05-18T12:22:00Z"/>
              <w:del w:id="422" w:author="Author" w:date="2016-05-27T12:06:00Z"/>
              <w:rFonts w:asciiTheme="minorHAnsi" w:hAnsiTheme="minorHAnsi"/>
              <w:sz w:val="24"/>
              <w:szCs w:val="24"/>
            </w:rPr>
          </w:rPrChange>
        </w:rPr>
        <w:pPrChange w:id="423" w:author="Author" w:date="2016-05-27T12:46:00Z">
          <w:pPr>
            <w:pStyle w:val="ListParagraph"/>
            <w:numPr>
              <w:numId w:val="24"/>
            </w:numPr>
            <w:spacing w:after="240" w:line="240" w:lineRule="auto"/>
            <w:ind w:left="555" w:hanging="555"/>
            <w:contextualSpacing w:val="0"/>
          </w:pPr>
        </w:pPrChange>
      </w:pPr>
      <w:ins w:id="424" w:author="Author" w:date="2016-05-18T12:20:00Z">
        <w:del w:id="425" w:author="Author" w:date="2016-05-27T12:06:00Z">
          <w:r w:rsidRPr="00B6270E" w:rsidDel="002C5A15">
            <w:rPr>
              <w:rFonts w:asciiTheme="minorHAnsi" w:hAnsiTheme="minorHAnsi"/>
            </w:rPr>
            <w:delText xml:space="preserve">Solder the </w:delText>
          </w:r>
        </w:del>
      </w:ins>
      <w:ins w:id="426" w:author="Author" w:date="2016-05-18T12:21:00Z">
        <w:del w:id="427" w:author="Author" w:date="2016-05-27T12:06:00Z">
          <w:r w:rsidRPr="00B6270E" w:rsidDel="002C5A15">
            <w:rPr>
              <w:rFonts w:asciiTheme="minorHAnsi" w:hAnsiTheme="minorHAnsi"/>
            </w:rPr>
            <w:delText>100</w:delText>
          </w:r>
        </w:del>
      </w:ins>
      <w:ins w:id="428" w:author="Author" w:date="2016-05-18T12:22:00Z">
        <w:del w:id="429" w:author="Author" w:date="2016-05-27T12:06:00Z">
          <w:r w:rsidRPr="00B6270E" w:rsidDel="002C5A15">
            <w:delText xml:space="preserve"> n</w:delText>
          </w:r>
          <w:r w:rsidRPr="00B6270E" w:rsidDel="002C5A15">
            <w:rPr>
              <w:rFonts w:asciiTheme="minorHAnsi" w:hAnsiTheme="minorHAnsi"/>
            </w:rPr>
            <w:delText>F and the 10</w:delText>
          </w:r>
          <w:r w:rsidRPr="00B6270E" w:rsidDel="002C5A15">
            <w:delText xml:space="preserve"> </w:delText>
          </w:r>
          <w:r w:rsidRPr="00B6270E" w:rsidDel="002C5A15">
            <w:rPr>
              <w:rFonts w:asciiTheme="minorHAnsi" w:hAnsiTheme="minorHAnsi"/>
            </w:rPr>
            <w:delText>μF capacitors to their marked positions on the circuit board</w:delText>
          </w:r>
        </w:del>
      </w:ins>
      <w:ins w:id="430" w:author="Author" w:date="2016-05-23T09:42:00Z">
        <w:del w:id="431" w:author="Author" w:date="2016-05-27T12:06:00Z">
          <w:r w:rsidR="007F5D6C" w:rsidRPr="00B6270E" w:rsidDel="002C5A15">
            <w:rPr>
              <w:rFonts w:asciiTheme="minorHAnsi" w:hAnsiTheme="minorHAnsi"/>
            </w:rPr>
            <w:delText xml:space="preserve">, noting that the </w:delText>
          </w:r>
        </w:del>
      </w:ins>
      <w:ins w:id="432" w:author="Author" w:date="2016-05-23T09:45:00Z">
        <w:del w:id="433" w:author="Author" w:date="2016-05-27T12:06:00Z">
          <w:r w:rsidR="007F5D6C" w:rsidRPr="00B6270E" w:rsidDel="002C5A15">
            <w:rPr>
              <w:rFonts w:asciiTheme="minorHAnsi" w:hAnsiTheme="minorHAnsi"/>
            </w:rPr>
            <w:delText xml:space="preserve">ground terminal of the </w:delText>
          </w:r>
        </w:del>
      </w:ins>
      <w:ins w:id="434" w:author="Author" w:date="2016-05-23T09:42:00Z">
        <w:del w:id="435" w:author="Author" w:date="2016-05-27T12:06:00Z">
          <w:r w:rsidR="007F5D6C" w:rsidRPr="00B6270E" w:rsidDel="002C5A15">
            <w:rPr>
              <w:rFonts w:asciiTheme="minorHAnsi" w:hAnsiTheme="minorHAnsi"/>
            </w:rPr>
            <w:delText>10</w:delText>
          </w:r>
          <w:r w:rsidR="007F5D6C" w:rsidRPr="00B6270E" w:rsidDel="002C5A15">
            <w:delText xml:space="preserve"> </w:delText>
          </w:r>
          <w:r w:rsidR="007F5D6C" w:rsidRPr="00B6270E" w:rsidDel="002C5A15">
            <w:rPr>
              <w:rFonts w:asciiTheme="minorHAnsi" w:hAnsiTheme="minorHAnsi"/>
            </w:rPr>
            <w:delText xml:space="preserve">μF capacitor </w:delText>
          </w:r>
        </w:del>
      </w:ins>
      <w:ins w:id="436" w:author="Author" w:date="2016-05-23T09:45:00Z">
        <w:del w:id="437" w:author="Author" w:date="2016-05-27T12:06:00Z">
          <w:r w:rsidR="007F5D6C" w:rsidRPr="00B6270E" w:rsidDel="002C5A15">
            <w:rPr>
              <w:rFonts w:asciiTheme="minorHAnsi" w:hAnsiTheme="minorHAnsi"/>
            </w:rPr>
            <w:delText xml:space="preserve">should be connected to the pin hole marked with a </w:delText>
          </w:r>
        </w:del>
      </w:ins>
      <w:ins w:id="438" w:author="Author" w:date="2016-05-23T09:46:00Z">
        <w:del w:id="439" w:author="Author" w:date="2016-05-27T12:06:00Z">
          <w:r w:rsidR="007F5D6C" w:rsidRPr="00B6270E" w:rsidDel="002C5A15">
            <w:rPr>
              <w:rFonts w:asciiTheme="minorHAnsi" w:hAnsiTheme="minorHAnsi"/>
            </w:rPr>
            <w:delText>negative</w:delText>
          </w:r>
        </w:del>
      </w:ins>
      <w:ins w:id="440" w:author="Author" w:date="2016-05-23T09:45:00Z">
        <w:del w:id="441" w:author="Author" w:date="2016-05-27T12:06:00Z">
          <w:r w:rsidR="007F5D6C" w:rsidRPr="00B6270E" w:rsidDel="002C5A15">
            <w:rPr>
              <w:rFonts w:asciiTheme="minorHAnsi" w:hAnsiTheme="minorHAnsi"/>
            </w:rPr>
            <w:delText xml:space="preserve"> sign</w:delText>
          </w:r>
        </w:del>
      </w:ins>
      <w:ins w:id="442" w:author="Author" w:date="2016-05-18T12:22:00Z">
        <w:del w:id="443" w:author="Author" w:date="2016-05-27T12:06:00Z">
          <w:r w:rsidRPr="00B6270E" w:rsidDel="002C5A15">
            <w:rPr>
              <w:rFonts w:asciiTheme="minorHAnsi" w:hAnsiTheme="minorHAnsi"/>
            </w:rPr>
            <w:delText>.</w:delText>
          </w:r>
        </w:del>
      </w:ins>
    </w:p>
    <w:p w14:paraId="5FF38590" w14:textId="77777777" w:rsidR="00F52F68" w:rsidRPr="00B6270E" w:rsidDel="002C5A15" w:rsidRDefault="00F52F68">
      <w:pPr>
        <w:pStyle w:val="ListParagraph"/>
        <w:numPr>
          <w:ilvl w:val="1"/>
          <w:numId w:val="24"/>
        </w:numPr>
        <w:spacing w:after="240" w:line="240" w:lineRule="auto"/>
        <w:contextualSpacing w:val="0"/>
        <w:rPr>
          <w:ins w:id="444" w:author="Author" w:date="2016-05-18T12:24:00Z"/>
          <w:del w:id="445" w:author="Author" w:date="2016-05-27T12:06:00Z"/>
          <w:rFonts w:asciiTheme="minorHAnsi" w:hAnsiTheme="minorHAnsi"/>
          <w:b/>
          <w:sz w:val="24"/>
          <w:szCs w:val="24"/>
          <w:rPrChange w:id="446" w:author="Author" w:date="2016-05-27T14:08:00Z">
            <w:rPr>
              <w:ins w:id="447" w:author="Author" w:date="2016-05-18T12:24:00Z"/>
              <w:del w:id="448" w:author="Author" w:date="2016-05-27T12:06:00Z"/>
              <w:rFonts w:asciiTheme="minorHAnsi" w:hAnsiTheme="minorHAnsi"/>
              <w:sz w:val="24"/>
              <w:szCs w:val="24"/>
            </w:rPr>
          </w:rPrChange>
        </w:rPr>
        <w:pPrChange w:id="449" w:author="Author" w:date="2016-05-27T12:46:00Z">
          <w:pPr>
            <w:pStyle w:val="ListParagraph"/>
            <w:numPr>
              <w:numId w:val="24"/>
            </w:numPr>
            <w:spacing w:after="240" w:line="240" w:lineRule="auto"/>
            <w:ind w:left="555" w:hanging="555"/>
            <w:contextualSpacing w:val="0"/>
          </w:pPr>
        </w:pPrChange>
      </w:pPr>
      <w:ins w:id="450" w:author="Author" w:date="2016-05-18T12:23:00Z">
        <w:del w:id="451" w:author="Author" w:date="2016-05-27T12:06:00Z">
          <w:r w:rsidRPr="00B6270E" w:rsidDel="002C5A15">
            <w:rPr>
              <w:rFonts w:asciiTheme="minorHAnsi" w:hAnsiTheme="minorHAnsi"/>
            </w:rPr>
            <w:delText>Solder the LED driver</w:delText>
          </w:r>
        </w:del>
      </w:ins>
      <w:ins w:id="452" w:author="Author" w:date="2016-05-18T12:24:00Z">
        <w:del w:id="453" w:author="Author" w:date="2016-05-27T12:06:00Z">
          <w:r w:rsidR="00510E5A" w:rsidRPr="00B6270E" w:rsidDel="002C5A15">
            <w:rPr>
              <w:rFonts w:asciiTheme="minorHAnsi" w:hAnsiTheme="minorHAnsi"/>
            </w:rPr>
            <w:delText xml:space="preserve"> to the marked position on the circuit board, with the dot on the driver far from the LED matrix</w:delText>
          </w:r>
        </w:del>
      </w:ins>
      <w:ins w:id="454" w:author="Author" w:date="2016-05-23T09:46:00Z">
        <w:del w:id="455" w:author="Author" w:date="2016-05-27T12:06:00Z">
          <w:r w:rsidR="007F5D6C" w:rsidRPr="00B6270E" w:rsidDel="002C5A15">
            <w:rPr>
              <w:rFonts w:asciiTheme="minorHAnsi" w:hAnsiTheme="minorHAnsi"/>
            </w:rPr>
            <w:delText xml:space="preserve"> pin holes</w:delText>
          </w:r>
        </w:del>
      </w:ins>
      <w:ins w:id="456" w:author="Author" w:date="2016-05-18T12:24:00Z">
        <w:del w:id="457" w:author="Author" w:date="2016-05-27T12:06:00Z">
          <w:r w:rsidR="00510E5A" w:rsidRPr="00B6270E" w:rsidDel="002C5A15">
            <w:rPr>
              <w:rFonts w:asciiTheme="minorHAnsi" w:hAnsiTheme="minorHAnsi"/>
            </w:rPr>
            <w:delText>.</w:delText>
          </w:r>
        </w:del>
      </w:ins>
    </w:p>
    <w:p w14:paraId="1C57D675" w14:textId="77777777" w:rsidR="00510E5A" w:rsidRPr="00B6270E" w:rsidDel="002C5A15" w:rsidRDefault="00510E5A">
      <w:pPr>
        <w:pStyle w:val="ListParagraph"/>
        <w:numPr>
          <w:ilvl w:val="1"/>
          <w:numId w:val="24"/>
        </w:numPr>
        <w:spacing w:after="240" w:line="240" w:lineRule="auto"/>
        <w:contextualSpacing w:val="0"/>
        <w:rPr>
          <w:ins w:id="458" w:author="Author" w:date="2016-05-18T13:10:00Z"/>
          <w:del w:id="459" w:author="Author" w:date="2016-05-27T12:06:00Z"/>
          <w:rFonts w:asciiTheme="minorHAnsi" w:hAnsiTheme="minorHAnsi"/>
          <w:b/>
          <w:sz w:val="24"/>
          <w:szCs w:val="24"/>
          <w:rPrChange w:id="460" w:author="Author" w:date="2016-05-27T14:08:00Z">
            <w:rPr>
              <w:ins w:id="461" w:author="Author" w:date="2016-05-18T13:10:00Z"/>
              <w:del w:id="462" w:author="Author" w:date="2016-05-27T12:06:00Z"/>
              <w:rFonts w:asciiTheme="minorHAnsi" w:hAnsiTheme="minorHAnsi"/>
              <w:sz w:val="24"/>
              <w:szCs w:val="24"/>
            </w:rPr>
          </w:rPrChange>
        </w:rPr>
        <w:pPrChange w:id="463" w:author="Author" w:date="2016-05-27T12:46:00Z">
          <w:pPr>
            <w:pStyle w:val="ListParagraph"/>
            <w:numPr>
              <w:numId w:val="24"/>
            </w:numPr>
            <w:spacing w:after="240" w:line="240" w:lineRule="auto"/>
            <w:ind w:left="555" w:hanging="555"/>
            <w:contextualSpacing w:val="0"/>
          </w:pPr>
        </w:pPrChange>
      </w:pPr>
      <w:ins w:id="464" w:author="Author" w:date="2016-05-18T12:25:00Z">
        <w:del w:id="465" w:author="Author" w:date="2016-05-27T12:06:00Z">
          <w:r w:rsidRPr="00B6270E" w:rsidDel="002C5A15">
            <w:rPr>
              <w:rFonts w:asciiTheme="minorHAnsi" w:hAnsiTheme="minorHAnsi"/>
            </w:rPr>
            <w:delText>Solder 2 columns of 6 male pin headers to the pin holes</w:delText>
          </w:r>
        </w:del>
      </w:ins>
      <w:ins w:id="466" w:author="Author" w:date="2016-05-23T09:47:00Z">
        <w:del w:id="467" w:author="Author" w:date="2016-05-27T12:06:00Z">
          <w:r w:rsidR="009A304A" w:rsidRPr="00B6270E" w:rsidDel="002C5A15">
            <w:rPr>
              <w:rFonts w:asciiTheme="minorHAnsi" w:hAnsiTheme="minorHAnsi"/>
            </w:rPr>
            <w:delText xml:space="preserve"> marked for the</w:delText>
          </w:r>
        </w:del>
      </w:ins>
      <w:ins w:id="468" w:author="Author" w:date="2016-05-18T12:25:00Z">
        <w:del w:id="469" w:author="Author" w:date="2016-05-27T12:06:00Z">
          <w:r w:rsidRPr="00B6270E" w:rsidDel="002C5A15">
            <w:rPr>
              <w:rFonts w:asciiTheme="minorHAnsi" w:hAnsiTheme="minorHAnsi"/>
            </w:rPr>
            <w:delText xml:space="preserve"> LED matrix</w:delText>
          </w:r>
        </w:del>
      </w:ins>
      <w:ins w:id="470" w:author="Author" w:date="2016-05-23T10:11:00Z">
        <w:del w:id="471" w:author="Author" w:date="2016-05-27T12:06:00Z">
          <w:r w:rsidR="00B877A3" w:rsidRPr="00B6270E" w:rsidDel="002C5A15">
            <w:rPr>
              <w:rFonts w:asciiTheme="minorHAnsi" w:hAnsiTheme="minorHAnsi"/>
              <w:rPrChange w:id="472" w:author="Author" w:date="2016-05-27T14:08:00Z">
                <w:rPr>
                  <w:rFonts w:asciiTheme="minorHAnsi" w:hAnsiTheme="minorHAnsi"/>
                  <w:highlight w:val="magenta"/>
                </w:rPr>
              </w:rPrChange>
            </w:rPr>
            <w:delText>, and trim the ends of these underneath the breadboard such that they will not obstruct the microcontroller</w:delText>
          </w:r>
        </w:del>
      </w:ins>
      <w:ins w:id="473" w:author="Author" w:date="2016-05-18T12:25:00Z">
        <w:del w:id="474" w:author="Author" w:date="2016-05-27T12:06:00Z">
          <w:r w:rsidRPr="00B6270E" w:rsidDel="002C5A15">
            <w:rPr>
              <w:rFonts w:asciiTheme="minorHAnsi" w:hAnsiTheme="minorHAnsi"/>
            </w:rPr>
            <w:delText xml:space="preserve">. Use </w:delText>
          </w:r>
        </w:del>
      </w:ins>
      <w:ins w:id="475" w:author="Author" w:date="2016-05-18T12:26:00Z">
        <w:del w:id="476" w:author="Author" w:date="2016-05-27T12:06:00Z">
          <w:r w:rsidRPr="00B6270E" w:rsidDel="002C5A15">
            <w:rPr>
              <w:rFonts w:asciiTheme="minorHAnsi" w:hAnsiTheme="minorHAnsi"/>
            </w:rPr>
            <w:delText xml:space="preserve">the </w:delText>
          </w:r>
        </w:del>
      </w:ins>
      <w:ins w:id="477" w:author="Author" w:date="2016-05-18T13:09:00Z">
        <w:del w:id="478" w:author="Author" w:date="2016-05-27T12:06:00Z">
          <w:r w:rsidR="004A1084" w:rsidRPr="00B6270E" w:rsidDel="002C5A15">
            <w:rPr>
              <w:rFonts w:asciiTheme="minorHAnsi" w:hAnsiTheme="minorHAnsi"/>
            </w:rPr>
            <w:delText>both 6</w:delText>
          </w:r>
        </w:del>
      </w:ins>
      <w:ins w:id="479" w:author="Author" w:date="2016-05-23T09:47:00Z">
        <w:del w:id="480" w:author="Author" w:date="2016-05-27T12:06:00Z">
          <w:r w:rsidR="009A304A" w:rsidRPr="00B6270E" w:rsidDel="002C5A15">
            <w:rPr>
              <w:rFonts w:asciiTheme="minorHAnsi" w:hAnsiTheme="minorHAnsi"/>
            </w:rPr>
            <w:delText>-</w:delText>
          </w:r>
        </w:del>
      </w:ins>
      <w:ins w:id="481" w:author="Author" w:date="2016-05-18T13:09:00Z">
        <w:del w:id="482" w:author="Author" w:date="2016-05-27T12:06:00Z">
          <w:r w:rsidR="004A1084" w:rsidRPr="00B6270E" w:rsidDel="002C5A15">
            <w:rPr>
              <w:rFonts w:asciiTheme="minorHAnsi" w:hAnsiTheme="minorHAnsi"/>
            </w:rPr>
            <w:delText xml:space="preserve"> wire</w:delText>
          </w:r>
        </w:del>
      </w:ins>
      <w:ins w:id="483" w:author="Author" w:date="2016-05-18T12:26:00Z">
        <w:del w:id="484" w:author="Author" w:date="2016-05-27T12:06:00Z">
          <w:r w:rsidRPr="00B6270E" w:rsidDel="002C5A15">
            <w:rPr>
              <w:rFonts w:asciiTheme="minorHAnsi" w:hAnsiTheme="minorHAnsi"/>
            </w:rPr>
            <w:delText xml:space="preserve"> jumper cable</w:delText>
          </w:r>
        </w:del>
      </w:ins>
      <w:ins w:id="485" w:author="Author" w:date="2016-05-18T13:10:00Z">
        <w:del w:id="486" w:author="Author" w:date="2016-05-27T12:06:00Z">
          <w:r w:rsidR="004A1084" w:rsidRPr="00B6270E" w:rsidDel="002C5A15">
            <w:rPr>
              <w:rFonts w:asciiTheme="minorHAnsi" w:hAnsiTheme="minorHAnsi"/>
            </w:rPr>
            <w:delText>s</w:delText>
          </w:r>
        </w:del>
      </w:ins>
      <w:ins w:id="487" w:author="Author" w:date="2016-05-18T12:26:00Z">
        <w:del w:id="488" w:author="Author" w:date="2016-05-27T12:06:00Z">
          <w:r w:rsidRPr="00B6270E" w:rsidDel="002C5A15">
            <w:rPr>
              <w:rFonts w:asciiTheme="minorHAnsi" w:hAnsiTheme="minorHAnsi"/>
            </w:rPr>
            <w:delText xml:space="preserve"> and a second set of male pin headers to jump this to a </w:delText>
          </w:r>
        </w:del>
      </w:ins>
      <w:ins w:id="489" w:author="Author" w:date="2016-05-18T12:27:00Z">
        <w:del w:id="490" w:author="Author" w:date="2016-05-27T12:06:00Z">
          <w:r w:rsidRPr="00B6270E" w:rsidDel="002C5A15">
            <w:rPr>
              <w:rFonts w:asciiTheme="minorHAnsi" w:hAnsiTheme="minorHAnsi"/>
            </w:rPr>
            <w:delText>prototyping board.</w:delText>
          </w:r>
        </w:del>
      </w:ins>
    </w:p>
    <w:p w14:paraId="70CB049E" w14:textId="77777777" w:rsidR="004A1084" w:rsidRPr="00B6270E" w:rsidDel="002C5A15" w:rsidRDefault="004A1084">
      <w:pPr>
        <w:pStyle w:val="ListParagraph"/>
        <w:numPr>
          <w:ilvl w:val="1"/>
          <w:numId w:val="24"/>
        </w:numPr>
        <w:spacing w:after="240" w:line="240" w:lineRule="auto"/>
        <w:contextualSpacing w:val="0"/>
        <w:rPr>
          <w:ins w:id="491" w:author="Author" w:date="2016-05-18T13:13:00Z"/>
          <w:del w:id="492" w:author="Author" w:date="2016-05-27T12:06:00Z"/>
          <w:rFonts w:asciiTheme="minorHAnsi" w:hAnsiTheme="minorHAnsi"/>
          <w:b/>
          <w:sz w:val="24"/>
          <w:szCs w:val="24"/>
          <w:rPrChange w:id="493" w:author="Author" w:date="2016-05-27T14:08:00Z">
            <w:rPr>
              <w:ins w:id="494" w:author="Author" w:date="2016-05-18T13:13:00Z"/>
              <w:del w:id="495" w:author="Author" w:date="2016-05-27T12:06:00Z"/>
              <w:rFonts w:asciiTheme="minorHAnsi" w:hAnsiTheme="minorHAnsi"/>
              <w:sz w:val="24"/>
              <w:szCs w:val="24"/>
            </w:rPr>
          </w:rPrChange>
        </w:rPr>
        <w:pPrChange w:id="496" w:author="Author" w:date="2016-05-27T12:46:00Z">
          <w:pPr>
            <w:pStyle w:val="ListParagraph"/>
            <w:numPr>
              <w:numId w:val="24"/>
            </w:numPr>
            <w:spacing w:after="240" w:line="240" w:lineRule="auto"/>
            <w:ind w:left="555" w:hanging="555"/>
            <w:contextualSpacing w:val="0"/>
          </w:pPr>
        </w:pPrChange>
      </w:pPr>
      <w:ins w:id="497" w:author="Author" w:date="2016-05-18T13:10:00Z">
        <w:del w:id="498" w:author="Author" w:date="2016-05-27T12:06:00Z">
          <w:r w:rsidRPr="00B6270E" w:rsidDel="002C5A15">
            <w:rPr>
              <w:rFonts w:asciiTheme="minorHAnsi" w:hAnsiTheme="minorHAnsi"/>
            </w:rPr>
            <w:delText>Insert the LED matrix between the sets of jumper cables</w:delText>
          </w:r>
        </w:del>
      </w:ins>
      <w:ins w:id="499" w:author="Author" w:date="2016-05-23T10:14:00Z">
        <w:del w:id="500" w:author="Author" w:date="2016-05-27T12:06:00Z">
          <w:r w:rsidR="002F6404" w:rsidRPr="00B6270E" w:rsidDel="002C5A15">
            <w:rPr>
              <w:rFonts w:asciiTheme="minorHAnsi" w:hAnsiTheme="minorHAnsi"/>
            </w:rPr>
            <w:delText xml:space="preserve"> on the breadboard</w:delText>
          </w:r>
        </w:del>
      </w:ins>
      <w:ins w:id="501" w:author="Author" w:date="2016-05-18T13:12:00Z">
        <w:del w:id="502" w:author="Author" w:date="2016-05-27T12:06:00Z">
          <w:r w:rsidRPr="00B6270E" w:rsidDel="002C5A15">
            <w:rPr>
              <w:rFonts w:asciiTheme="minorHAnsi" w:hAnsiTheme="minorHAnsi"/>
            </w:rPr>
            <w:delText>, such that the electrical connections are the same as if the LED matrix had been directly connected to the board</w:delText>
          </w:r>
        </w:del>
      </w:ins>
      <w:ins w:id="503" w:author="Author" w:date="2016-05-23T10:15:00Z">
        <w:del w:id="504" w:author="Author" w:date="2016-05-27T12:06:00Z">
          <w:r w:rsidR="002F6404" w:rsidRPr="00B6270E" w:rsidDel="002C5A15">
            <w:rPr>
              <w:rFonts w:asciiTheme="minorHAnsi" w:hAnsiTheme="minorHAnsi"/>
            </w:rPr>
            <w:delText>PCB</w:delText>
          </w:r>
        </w:del>
      </w:ins>
      <w:ins w:id="505" w:author="Author" w:date="2016-05-18T13:12:00Z">
        <w:del w:id="506" w:author="Author" w:date="2016-05-27T12:06:00Z">
          <w:r w:rsidRPr="00B6270E" w:rsidDel="002C5A15">
            <w:rPr>
              <w:rFonts w:asciiTheme="minorHAnsi" w:hAnsiTheme="minorHAnsi"/>
            </w:rPr>
            <w:delText xml:space="preserve"> with the labelled side</w:delText>
          </w:r>
        </w:del>
      </w:ins>
      <w:ins w:id="507" w:author="Author" w:date="2016-05-23T10:15:00Z">
        <w:del w:id="508" w:author="Author" w:date="2016-05-27T12:06:00Z">
          <w:r w:rsidR="002F6404" w:rsidRPr="00B6270E" w:rsidDel="002C5A15">
            <w:rPr>
              <w:rFonts w:asciiTheme="minorHAnsi" w:hAnsiTheme="minorHAnsi"/>
            </w:rPr>
            <w:delText xml:space="preserve"> of the matrix</w:delText>
          </w:r>
        </w:del>
      </w:ins>
      <w:ins w:id="509" w:author="Author" w:date="2016-05-18T13:12:00Z">
        <w:del w:id="510" w:author="Author" w:date="2016-05-27T12:06:00Z">
          <w:r w:rsidRPr="00B6270E" w:rsidDel="002C5A15">
            <w:rPr>
              <w:rFonts w:asciiTheme="minorHAnsi" w:hAnsiTheme="minorHAnsi"/>
            </w:rPr>
            <w:delText xml:space="preserve"> corresponding to the labelled </w:delText>
          </w:r>
        </w:del>
      </w:ins>
      <w:ins w:id="511" w:author="Author" w:date="2016-05-23T10:15:00Z">
        <w:del w:id="512" w:author="Author" w:date="2016-05-27T12:06:00Z">
          <w:r w:rsidR="002F6404" w:rsidRPr="00B6270E" w:rsidDel="002C5A15">
            <w:rPr>
              <w:rFonts w:asciiTheme="minorHAnsi" w:hAnsiTheme="minorHAnsi"/>
            </w:rPr>
            <w:delText>column of pin holes</w:delText>
          </w:r>
        </w:del>
      </w:ins>
      <w:ins w:id="513" w:author="Author" w:date="2016-05-18T13:12:00Z">
        <w:del w:id="514" w:author="Author" w:date="2016-05-27T12:06:00Z">
          <w:r w:rsidRPr="00B6270E" w:rsidDel="002C5A15">
            <w:rPr>
              <w:rFonts w:asciiTheme="minorHAnsi" w:hAnsiTheme="minorHAnsi"/>
            </w:rPr>
            <w:delText>side on the circuit board.</w:delText>
          </w:r>
        </w:del>
      </w:ins>
    </w:p>
    <w:p w14:paraId="377D117E" w14:textId="77777777" w:rsidR="004A1084" w:rsidRPr="00B6270E" w:rsidDel="002C5A15" w:rsidRDefault="004A1084">
      <w:pPr>
        <w:pStyle w:val="ListParagraph"/>
        <w:numPr>
          <w:ilvl w:val="1"/>
          <w:numId w:val="24"/>
        </w:numPr>
        <w:spacing w:after="240" w:line="240" w:lineRule="auto"/>
        <w:contextualSpacing w:val="0"/>
        <w:rPr>
          <w:ins w:id="515" w:author="Author" w:date="2016-05-23T10:44:00Z"/>
          <w:del w:id="516" w:author="Author" w:date="2016-05-27T12:06:00Z"/>
          <w:rFonts w:asciiTheme="minorHAnsi" w:hAnsiTheme="minorHAnsi"/>
          <w:b/>
          <w:sz w:val="24"/>
          <w:szCs w:val="24"/>
          <w:rPrChange w:id="517" w:author="Author" w:date="2016-05-27T14:08:00Z">
            <w:rPr>
              <w:ins w:id="518" w:author="Author" w:date="2016-05-23T10:44:00Z"/>
              <w:del w:id="519" w:author="Author" w:date="2016-05-27T12:06:00Z"/>
              <w:rFonts w:asciiTheme="minorHAnsi" w:hAnsiTheme="minorHAnsi"/>
              <w:sz w:val="24"/>
              <w:szCs w:val="24"/>
            </w:rPr>
          </w:rPrChange>
        </w:rPr>
        <w:pPrChange w:id="520" w:author="Author" w:date="2016-05-27T12:46:00Z">
          <w:pPr>
            <w:pStyle w:val="ListParagraph"/>
            <w:numPr>
              <w:numId w:val="24"/>
            </w:numPr>
            <w:spacing w:after="240" w:line="240" w:lineRule="auto"/>
            <w:ind w:left="555" w:hanging="555"/>
            <w:contextualSpacing w:val="0"/>
          </w:pPr>
        </w:pPrChange>
      </w:pPr>
      <w:ins w:id="521" w:author="Author" w:date="2016-05-18T13:14:00Z">
        <w:del w:id="522" w:author="Author" w:date="2016-05-27T12:06:00Z">
          <w:r w:rsidRPr="00B6270E" w:rsidDel="002C5A15">
            <w:rPr>
              <w:rFonts w:asciiTheme="minorHAnsi" w:hAnsiTheme="minorHAnsi"/>
            </w:rPr>
            <w:delText>Clip off</w:delText>
          </w:r>
          <w:r w:rsidR="00A1709C" w:rsidRPr="00B6270E" w:rsidDel="002C5A15">
            <w:rPr>
              <w:rFonts w:asciiTheme="minorHAnsi" w:hAnsiTheme="minorHAnsi"/>
            </w:rPr>
            <w:delText xml:space="preserve"> one</w:delText>
          </w:r>
          <w:r w:rsidRPr="00B6270E" w:rsidDel="002C5A15">
            <w:rPr>
              <w:rFonts w:asciiTheme="minorHAnsi" w:hAnsiTheme="minorHAnsi"/>
            </w:rPr>
            <w:delText xml:space="preserve"> pin</w:delText>
          </w:r>
          <w:r w:rsidR="00A1709C" w:rsidRPr="00B6270E" w:rsidDel="002C5A15">
            <w:rPr>
              <w:rFonts w:asciiTheme="minorHAnsi" w:hAnsiTheme="minorHAnsi"/>
            </w:rPr>
            <w:delText xml:space="preserve"> from a female 3-</w:delText>
          </w:r>
          <w:r w:rsidRPr="00B6270E" w:rsidDel="002C5A15">
            <w:rPr>
              <w:rFonts w:asciiTheme="minorHAnsi" w:hAnsiTheme="minorHAnsi"/>
            </w:rPr>
            <w:delText>pin female header</w:delText>
          </w:r>
        </w:del>
      </w:ins>
      <w:ins w:id="523" w:author="Author" w:date="2016-05-18T13:31:00Z">
        <w:del w:id="524" w:author="Author" w:date="2016-05-27T12:06:00Z">
          <w:r w:rsidR="00A1709C" w:rsidRPr="00B6270E" w:rsidDel="002C5A15">
            <w:rPr>
              <w:rFonts w:asciiTheme="minorHAnsi" w:hAnsiTheme="minorHAnsi"/>
            </w:rPr>
            <w:delText xml:space="preserve"> and trim the other 2</w:delText>
          </w:r>
        </w:del>
      </w:ins>
      <w:ins w:id="525" w:author="Author" w:date="2016-05-18T13:14:00Z">
        <w:del w:id="526" w:author="Author" w:date="2016-05-27T12:06:00Z">
          <w:r w:rsidRPr="00B6270E" w:rsidDel="002C5A15">
            <w:rPr>
              <w:rFonts w:asciiTheme="minorHAnsi" w:hAnsiTheme="minorHAnsi"/>
            </w:rPr>
            <w:delText xml:space="preserve"> with wire clippers. Solder the other two pins to the pin holes labelled R1. </w:delText>
          </w:r>
        </w:del>
      </w:ins>
      <w:ins w:id="527" w:author="Author" w:date="2016-05-18T13:16:00Z">
        <w:del w:id="528" w:author="Author" w:date="2016-05-27T12:06:00Z">
          <w:r w:rsidRPr="00B6270E" w:rsidDel="002C5A15">
            <w:rPr>
              <w:rFonts w:asciiTheme="minorHAnsi" w:hAnsiTheme="minorHAnsi"/>
            </w:rPr>
            <w:delText>Insert a 1kΩ</w:delText>
          </w:r>
        </w:del>
      </w:ins>
      <w:ins w:id="529" w:author="Author" w:date="2016-05-18T13:17:00Z">
        <w:del w:id="530" w:author="Author" w:date="2016-05-27T12:06:00Z">
          <w:r w:rsidRPr="00B6270E" w:rsidDel="002C5A15">
            <w:rPr>
              <w:rFonts w:asciiTheme="minorHAnsi" w:hAnsiTheme="minorHAnsi"/>
            </w:rPr>
            <w:delText xml:space="preserve"> resistor in the pin header.</w:delText>
          </w:r>
        </w:del>
      </w:ins>
    </w:p>
    <w:p w14:paraId="5414DE6C" w14:textId="77777777" w:rsidR="00C02331" w:rsidRPr="00B6270E" w:rsidDel="002C5A15" w:rsidRDefault="00C02331">
      <w:pPr>
        <w:pStyle w:val="ListParagraph"/>
        <w:spacing w:after="0" w:line="240" w:lineRule="auto"/>
        <w:ind w:left="555"/>
        <w:rPr>
          <w:ins w:id="531" w:author="Author" w:date="2016-05-23T10:44:00Z"/>
          <w:del w:id="532" w:author="Author" w:date="2016-05-27T12:06:00Z"/>
          <w:rFonts w:asciiTheme="minorHAnsi" w:hAnsiTheme="minorHAnsi"/>
          <w:b/>
        </w:rPr>
        <w:pPrChange w:id="533" w:author="Author" w:date="2016-05-27T12:46:00Z">
          <w:pPr>
            <w:pStyle w:val="ListParagraph"/>
            <w:numPr>
              <w:numId w:val="24"/>
            </w:numPr>
            <w:spacing w:after="0" w:line="240" w:lineRule="auto"/>
            <w:ind w:left="555" w:hanging="555"/>
          </w:pPr>
        </w:pPrChange>
      </w:pPr>
      <w:ins w:id="534" w:author="Author" w:date="2016-05-23T10:44:00Z">
        <w:del w:id="535" w:author="Author" w:date="2016-05-27T12:06:00Z">
          <w:r w:rsidRPr="00B6270E" w:rsidDel="002C5A15">
            <w:rPr>
              <w:rFonts w:asciiTheme="minorHAnsi" w:hAnsiTheme="minorHAnsi"/>
              <w:rPrChange w:id="536" w:author="Author" w:date="2016-05-27T14:08:00Z">
                <w:rPr>
                  <w:rFonts w:asciiTheme="minorHAnsi" w:hAnsiTheme="minorHAnsi"/>
                  <w:highlight w:val="magenta"/>
                </w:rPr>
              </w:rPrChange>
            </w:rPr>
            <w:delText>[</w:delText>
          </w:r>
          <w:r w:rsidRPr="00B6270E" w:rsidDel="002C5A15">
            <w:rPr>
              <w:rFonts w:asciiTheme="minorHAnsi" w:hAnsiTheme="minorHAnsi"/>
              <w:b/>
              <w:rPrChange w:id="537" w:author="Author" w:date="2016-05-27T14:08:00Z">
                <w:rPr>
                  <w:rFonts w:asciiTheme="minorHAnsi" w:hAnsiTheme="minorHAnsi"/>
                  <w:b/>
                  <w:highlight w:val="magenta"/>
                </w:rPr>
              </w:rPrChange>
            </w:rPr>
            <w:delText>Figure 1</w:delText>
          </w:r>
          <w:r w:rsidR="000214DC" w:rsidRPr="00B6270E" w:rsidDel="002C5A15">
            <w:rPr>
              <w:rFonts w:asciiTheme="minorHAnsi" w:hAnsiTheme="minorHAnsi"/>
              <w:b/>
              <w:rPrChange w:id="538" w:author="Author" w:date="2016-05-27T14:08:00Z">
                <w:rPr>
                  <w:rFonts w:asciiTheme="minorHAnsi" w:hAnsiTheme="minorHAnsi"/>
                  <w:b/>
                  <w:highlight w:val="magenta"/>
                </w:rPr>
              </w:rPrChange>
            </w:rPr>
            <w:delText>.2</w:delText>
          </w:r>
        </w:del>
      </w:ins>
      <w:ins w:id="539" w:author="Author" w:date="2016-05-23T15:54:00Z">
        <w:del w:id="540" w:author="Author" w:date="2016-05-27T12:06:00Z">
          <w:r w:rsidR="00EC7E12" w:rsidRPr="00B6270E" w:rsidDel="002C5A15">
            <w:rPr>
              <w:rFonts w:asciiTheme="minorHAnsi" w:hAnsiTheme="minorHAnsi"/>
              <w:b/>
              <w:rPrChange w:id="541" w:author="Author" w:date="2016-05-27T14:08:00Z">
                <w:rPr>
                  <w:rFonts w:asciiTheme="minorHAnsi" w:hAnsiTheme="minorHAnsi"/>
                  <w:b/>
                  <w:highlight w:val="magenta"/>
                </w:rPr>
              </w:rPrChange>
            </w:rPr>
            <w:delText>igure 3</w:delText>
          </w:r>
        </w:del>
      </w:ins>
      <w:ins w:id="542" w:author="Author" w:date="2016-05-23T10:44:00Z">
        <w:del w:id="543" w:author="Author" w:date="2016-05-27T12:06:00Z">
          <w:r w:rsidRPr="00B6270E" w:rsidDel="002C5A15">
            <w:rPr>
              <w:rFonts w:asciiTheme="minorHAnsi" w:hAnsiTheme="minorHAnsi"/>
              <w:b/>
              <w:rPrChange w:id="544" w:author="Author" w:date="2016-05-27T14:08:00Z">
                <w:rPr>
                  <w:rFonts w:asciiTheme="minorHAnsi" w:hAnsiTheme="minorHAnsi"/>
                  <w:b/>
                  <w:highlight w:val="magenta"/>
                </w:rPr>
              </w:rPrChange>
            </w:rPr>
            <w:delText xml:space="preserve"> here]</w:delText>
          </w:r>
        </w:del>
      </w:ins>
    </w:p>
    <w:p w14:paraId="3FA5B24C" w14:textId="77777777" w:rsidR="00C02331" w:rsidRPr="00685B08" w:rsidDel="002C5A15" w:rsidRDefault="00C02331">
      <w:pPr>
        <w:spacing w:after="0" w:line="240" w:lineRule="auto"/>
        <w:ind w:firstLine="555"/>
        <w:jc w:val="left"/>
        <w:rPr>
          <w:del w:id="545" w:author="Author" w:date="2016-05-27T12:06:00Z"/>
          <w:rFonts w:asciiTheme="minorHAnsi" w:hAnsiTheme="minorHAnsi"/>
          <w:b/>
        </w:rPr>
        <w:pPrChange w:id="546" w:author="Author" w:date="2016-05-27T12:46:00Z">
          <w:pPr>
            <w:pStyle w:val="ListParagraph"/>
            <w:numPr>
              <w:numId w:val="24"/>
            </w:numPr>
            <w:spacing w:after="240" w:line="240" w:lineRule="auto"/>
            <w:ind w:left="555" w:hanging="555"/>
            <w:contextualSpacing w:val="0"/>
          </w:pPr>
        </w:pPrChange>
      </w:pPr>
      <w:ins w:id="547" w:author="Author" w:date="2016-05-23T10:44:00Z">
        <w:del w:id="548" w:author="Author" w:date="2016-05-27T12:06:00Z">
          <w:r w:rsidRPr="00B6270E" w:rsidDel="002C5A15">
            <w:rPr>
              <w:rFonts w:asciiTheme="minorHAnsi" w:hAnsiTheme="minorHAnsi" w:cs="Times New Roman"/>
              <w:color w:val="auto"/>
              <w:rPrChange w:id="549" w:author="Author" w:date="2016-05-27T14:08:00Z">
                <w:rPr>
                  <w:rFonts w:asciiTheme="minorHAnsi" w:hAnsiTheme="minorHAnsi"/>
                  <w:highlight w:val="magenta"/>
                </w:rPr>
              </w:rPrChange>
            </w:rPr>
            <w:delText>[</w:delText>
          </w:r>
          <w:r w:rsidRPr="00B6270E" w:rsidDel="002C5A15">
            <w:rPr>
              <w:rFonts w:asciiTheme="minorHAnsi" w:hAnsiTheme="minorHAnsi" w:cs="Times New Roman"/>
              <w:b/>
              <w:color w:val="auto"/>
              <w:rPrChange w:id="550" w:author="Author" w:date="2016-05-27T14:08:00Z">
                <w:rPr>
                  <w:rFonts w:asciiTheme="minorHAnsi" w:hAnsiTheme="minorHAnsi"/>
                  <w:b/>
                  <w:highlight w:val="magenta"/>
                </w:rPr>
              </w:rPrChange>
            </w:rPr>
            <w:delText>Figure 1</w:delText>
          </w:r>
          <w:r w:rsidR="000214DC" w:rsidRPr="00B6270E" w:rsidDel="002C5A15">
            <w:rPr>
              <w:rFonts w:asciiTheme="minorHAnsi" w:hAnsiTheme="minorHAnsi" w:cs="Times New Roman"/>
              <w:b/>
              <w:color w:val="auto"/>
              <w:rPrChange w:id="551" w:author="Author" w:date="2016-05-27T14:08:00Z">
                <w:rPr>
                  <w:rFonts w:asciiTheme="minorHAnsi" w:hAnsiTheme="minorHAnsi"/>
                  <w:b/>
                  <w:highlight w:val="magenta"/>
                </w:rPr>
              </w:rPrChange>
            </w:rPr>
            <w:delText>.3</w:delText>
          </w:r>
        </w:del>
      </w:ins>
      <w:ins w:id="552" w:author="Author" w:date="2016-05-23T15:54:00Z">
        <w:del w:id="553" w:author="Author" w:date="2016-05-27T12:06:00Z">
          <w:r w:rsidR="00EC7E12" w:rsidRPr="00B6270E" w:rsidDel="002C5A15">
            <w:rPr>
              <w:rFonts w:asciiTheme="minorHAnsi" w:hAnsiTheme="minorHAnsi" w:cs="Times New Roman"/>
              <w:b/>
              <w:color w:val="auto"/>
              <w:rPrChange w:id="554" w:author="Author" w:date="2016-05-27T14:08:00Z">
                <w:rPr>
                  <w:rFonts w:asciiTheme="minorHAnsi" w:hAnsiTheme="minorHAnsi"/>
                  <w:b/>
                  <w:highlight w:val="magenta"/>
                </w:rPr>
              </w:rPrChange>
            </w:rPr>
            <w:delText>igure 4</w:delText>
          </w:r>
        </w:del>
      </w:ins>
      <w:ins w:id="555" w:author="Author" w:date="2016-05-23T10:44:00Z">
        <w:del w:id="556" w:author="Author" w:date="2016-05-27T12:06:00Z">
          <w:r w:rsidRPr="00B6270E" w:rsidDel="002C5A15">
            <w:rPr>
              <w:rFonts w:asciiTheme="minorHAnsi" w:hAnsiTheme="minorHAnsi" w:cs="Times New Roman"/>
              <w:b/>
              <w:color w:val="auto"/>
              <w:rPrChange w:id="557" w:author="Author" w:date="2016-05-27T14:08:00Z">
                <w:rPr>
                  <w:rFonts w:asciiTheme="minorHAnsi" w:hAnsiTheme="minorHAnsi"/>
                  <w:b/>
                  <w:highlight w:val="magenta"/>
                </w:rPr>
              </w:rPrChange>
            </w:rPr>
            <w:delText xml:space="preserve"> here]</w:delText>
          </w:r>
        </w:del>
      </w:ins>
    </w:p>
    <w:p w14:paraId="52B5D803" w14:textId="77777777" w:rsidR="00B92326" w:rsidRPr="00B6270E" w:rsidDel="002C5A15" w:rsidRDefault="00B92326">
      <w:pPr>
        <w:spacing w:after="0" w:line="240" w:lineRule="auto"/>
        <w:ind w:firstLine="555"/>
        <w:jc w:val="left"/>
        <w:rPr>
          <w:ins w:id="558" w:author="Author" w:date="2016-05-23T10:45:00Z"/>
          <w:del w:id="559" w:author="Author" w:date="2016-05-27T12:06:00Z"/>
          <w:rFonts w:asciiTheme="minorHAnsi" w:hAnsiTheme="minorHAnsi" w:cs="Times New Roman"/>
          <w:b/>
          <w:color w:val="auto"/>
        </w:rPr>
        <w:pPrChange w:id="560" w:author="Author" w:date="2016-05-27T12:46:00Z">
          <w:pPr>
            <w:spacing w:after="0" w:line="240" w:lineRule="auto"/>
            <w:jc w:val="left"/>
          </w:pPr>
        </w:pPrChange>
      </w:pPr>
    </w:p>
    <w:p w14:paraId="252CD318" w14:textId="77777777" w:rsidR="00C02331" w:rsidRPr="00B6270E" w:rsidDel="002C5A15" w:rsidRDefault="00C02331">
      <w:pPr>
        <w:pStyle w:val="ListParagraph"/>
        <w:spacing w:after="0" w:line="240" w:lineRule="auto"/>
        <w:ind w:left="555"/>
        <w:rPr>
          <w:ins w:id="561" w:author="Author" w:date="2016-05-23T10:44:00Z"/>
          <w:del w:id="562" w:author="Author" w:date="2016-05-27T12:06:00Z"/>
          <w:rFonts w:asciiTheme="minorHAnsi" w:hAnsiTheme="minorHAnsi"/>
          <w:b/>
        </w:rPr>
        <w:pPrChange w:id="563" w:author="Author" w:date="2016-05-27T12:46:00Z">
          <w:pPr>
            <w:pStyle w:val="ListParagraph"/>
            <w:numPr>
              <w:numId w:val="24"/>
            </w:numPr>
            <w:spacing w:after="0" w:line="240" w:lineRule="auto"/>
            <w:ind w:left="555" w:hanging="555"/>
          </w:pPr>
        </w:pPrChange>
      </w:pPr>
    </w:p>
    <w:p w14:paraId="43AAF7B1" w14:textId="77777777" w:rsidR="00C02331" w:rsidRPr="00B6270E" w:rsidDel="002C5A15" w:rsidRDefault="00C02331">
      <w:pPr>
        <w:spacing w:after="0" w:line="240" w:lineRule="auto"/>
        <w:ind w:firstLine="555"/>
        <w:jc w:val="left"/>
        <w:rPr>
          <w:ins w:id="564" w:author="Author" w:date="2016-05-18T13:22:00Z"/>
          <w:del w:id="565" w:author="Author" w:date="2016-05-27T12:06:00Z"/>
          <w:rFonts w:asciiTheme="minorHAnsi" w:hAnsiTheme="minorHAnsi"/>
          <w:b/>
          <w:rPrChange w:id="566" w:author="Author" w:date="2016-05-27T14:08:00Z">
            <w:rPr>
              <w:ins w:id="567" w:author="Author" w:date="2016-05-18T13:22:00Z"/>
              <w:del w:id="568" w:author="Author" w:date="2016-05-27T12:06:00Z"/>
              <w:rFonts w:asciiTheme="minorHAnsi" w:hAnsiTheme="minorHAnsi"/>
              <w:sz w:val="24"/>
              <w:szCs w:val="24"/>
            </w:rPr>
          </w:rPrChange>
        </w:rPr>
        <w:pPrChange w:id="569" w:author="Author" w:date="2016-05-27T12:46:00Z">
          <w:pPr>
            <w:pStyle w:val="ListParagraph"/>
            <w:numPr>
              <w:numId w:val="24"/>
            </w:numPr>
            <w:spacing w:after="240" w:line="240" w:lineRule="auto"/>
            <w:ind w:left="555" w:hanging="555"/>
            <w:contextualSpacing w:val="0"/>
          </w:pPr>
        </w:pPrChange>
      </w:pPr>
    </w:p>
    <w:p w14:paraId="10ED0F14" w14:textId="77777777" w:rsidR="003262C1" w:rsidRPr="00B6270E" w:rsidDel="002C5A15" w:rsidRDefault="00147C18" w:rsidP="00B6270E">
      <w:pPr>
        <w:pStyle w:val="ListParagraph"/>
        <w:numPr>
          <w:ilvl w:val="0"/>
          <w:numId w:val="24"/>
        </w:numPr>
        <w:spacing w:after="240" w:line="240" w:lineRule="auto"/>
        <w:contextualSpacing w:val="0"/>
        <w:rPr>
          <w:ins w:id="570" w:author="Author" w:date="2016-05-18T13:23:00Z"/>
          <w:del w:id="571" w:author="Author" w:date="2016-05-27T12:06:00Z"/>
          <w:rFonts w:asciiTheme="minorHAnsi" w:hAnsiTheme="minorHAnsi"/>
          <w:b/>
          <w:sz w:val="24"/>
          <w:szCs w:val="24"/>
        </w:rPr>
      </w:pPr>
      <w:ins w:id="572" w:author="Author" w:date="2016-05-23T10:30:00Z">
        <w:del w:id="573" w:author="Author" w:date="2016-05-27T12:06:00Z">
          <w:r w:rsidRPr="00B6270E" w:rsidDel="002C5A15">
            <w:rPr>
              <w:rFonts w:asciiTheme="minorHAnsi" w:hAnsiTheme="minorHAnsi"/>
              <w:b/>
            </w:rPr>
            <w:delText>Connect</w:delText>
          </w:r>
        </w:del>
      </w:ins>
      <w:ins w:id="574" w:author="Author" w:date="2016-05-18T13:23:00Z">
        <w:del w:id="575" w:author="Author" w:date="2016-05-27T12:06:00Z">
          <w:r w:rsidR="003262C1" w:rsidRPr="00B6270E" w:rsidDel="002C5A15">
            <w:rPr>
              <w:rFonts w:asciiTheme="minorHAnsi" w:hAnsiTheme="minorHAnsi"/>
              <w:b/>
            </w:rPr>
            <w:delText xml:space="preserve">Assemble the power control components </w:delText>
          </w:r>
        </w:del>
      </w:ins>
      <w:ins w:id="576" w:author="Author" w:date="2016-05-23T10:30:00Z">
        <w:del w:id="577" w:author="Author" w:date="2016-05-27T12:06:00Z">
          <w:r w:rsidRPr="00B6270E" w:rsidDel="002C5A15">
            <w:rPr>
              <w:rFonts w:asciiTheme="minorHAnsi" w:hAnsiTheme="minorHAnsi"/>
              <w:b/>
            </w:rPr>
            <w:delText>to</w:delText>
          </w:r>
        </w:del>
      </w:ins>
      <w:ins w:id="578" w:author="Author" w:date="2016-05-18T13:23:00Z">
        <w:del w:id="579" w:author="Author" w:date="2016-05-27T12:06:00Z">
          <w:r w:rsidR="003262C1" w:rsidRPr="00B6270E" w:rsidDel="002C5A15">
            <w:rPr>
              <w:rFonts w:asciiTheme="minorHAnsi" w:hAnsiTheme="minorHAnsi"/>
              <w:b/>
            </w:rPr>
            <w:delText>of the circuit board</w:delText>
          </w:r>
        </w:del>
      </w:ins>
    </w:p>
    <w:p w14:paraId="71683A92" w14:textId="77777777" w:rsidR="003262C1" w:rsidRPr="00B6270E" w:rsidDel="002C5A15" w:rsidRDefault="00A1709C">
      <w:pPr>
        <w:pStyle w:val="ListParagraph"/>
        <w:numPr>
          <w:ilvl w:val="1"/>
          <w:numId w:val="24"/>
        </w:numPr>
        <w:spacing w:after="240" w:line="240" w:lineRule="auto"/>
        <w:contextualSpacing w:val="0"/>
        <w:rPr>
          <w:ins w:id="580" w:author="Author" w:date="2016-05-18T13:33:00Z"/>
          <w:del w:id="581" w:author="Author" w:date="2016-05-27T12:06:00Z"/>
          <w:rFonts w:asciiTheme="minorHAnsi" w:hAnsiTheme="minorHAnsi"/>
          <w:sz w:val="24"/>
          <w:szCs w:val="24"/>
        </w:rPr>
        <w:pPrChange w:id="582" w:author="Author" w:date="2016-05-27T12:46:00Z">
          <w:pPr>
            <w:pStyle w:val="ListParagraph"/>
            <w:numPr>
              <w:numId w:val="24"/>
            </w:numPr>
            <w:spacing w:after="240" w:line="240" w:lineRule="auto"/>
            <w:ind w:left="555" w:hanging="555"/>
            <w:contextualSpacing w:val="0"/>
          </w:pPr>
        </w:pPrChange>
      </w:pPr>
      <w:ins w:id="583" w:author="Author" w:date="2016-05-18T13:31:00Z">
        <w:del w:id="584" w:author="Author" w:date="2016-05-27T12:06:00Z">
          <w:r w:rsidRPr="00B6270E" w:rsidDel="002C5A15">
            <w:rPr>
              <w:rFonts w:asciiTheme="minorHAnsi" w:hAnsiTheme="minorHAnsi"/>
            </w:rPr>
            <w:delText xml:space="preserve">Trim the pins of 5 3-pin female pin headers. Solder these to the positions on the circuit board marked as #1, #2, #3, #4, and </w:delText>
          </w:r>
        </w:del>
      </w:ins>
      <w:ins w:id="585" w:author="Author" w:date="2016-05-18T13:32:00Z">
        <w:del w:id="586" w:author="Author" w:date="2016-05-27T12:06:00Z">
          <w:r w:rsidRPr="00B6270E" w:rsidDel="002C5A15">
            <w:rPr>
              <w:rFonts w:asciiTheme="minorHAnsi" w:hAnsiTheme="minorHAnsi"/>
            </w:rPr>
            <w:delText>“C B E.”</w:delText>
          </w:r>
        </w:del>
      </w:ins>
    </w:p>
    <w:p w14:paraId="469BD7BE" w14:textId="77777777" w:rsidR="00A1709C" w:rsidRPr="00B6270E" w:rsidDel="002C5A15" w:rsidRDefault="00A1709C">
      <w:pPr>
        <w:pStyle w:val="ListParagraph"/>
        <w:numPr>
          <w:ilvl w:val="1"/>
          <w:numId w:val="24"/>
        </w:numPr>
        <w:spacing w:after="240" w:line="240" w:lineRule="auto"/>
        <w:contextualSpacing w:val="0"/>
        <w:rPr>
          <w:ins w:id="587" w:author="Author" w:date="2016-05-18T13:33:00Z"/>
          <w:del w:id="588" w:author="Author" w:date="2016-05-27T12:06:00Z"/>
          <w:rFonts w:asciiTheme="minorHAnsi" w:hAnsiTheme="minorHAnsi"/>
          <w:sz w:val="24"/>
          <w:szCs w:val="24"/>
        </w:rPr>
        <w:pPrChange w:id="589" w:author="Author" w:date="2016-05-27T12:46:00Z">
          <w:pPr>
            <w:pStyle w:val="ListParagraph"/>
            <w:numPr>
              <w:numId w:val="24"/>
            </w:numPr>
            <w:spacing w:after="240" w:line="240" w:lineRule="auto"/>
            <w:ind w:left="555" w:hanging="555"/>
            <w:contextualSpacing w:val="0"/>
          </w:pPr>
        </w:pPrChange>
      </w:pPr>
      <w:ins w:id="590" w:author="Author" w:date="2016-05-18T13:33:00Z">
        <w:del w:id="591" w:author="Author" w:date="2016-05-27T12:06:00Z">
          <w:r w:rsidRPr="00B6270E" w:rsidDel="002C5A15">
            <w:rPr>
              <w:rFonts w:asciiTheme="minorHAnsi" w:hAnsiTheme="minorHAnsi"/>
            </w:rPr>
            <w:delText xml:space="preserve">Trim the pins </w:delText>
          </w:r>
        </w:del>
      </w:ins>
      <w:ins w:id="592" w:author="Author" w:date="2016-05-23T10:37:00Z">
        <w:del w:id="593" w:author="Author" w:date="2016-05-27T12:06:00Z">
          <w:r w:rsidR="00C02331" w:rsidRPr="00B6270E" w:rsidDel="002C5A15">
            <w:rPr>
              <w:rFonts w:asciiTheme="minorHAnsi" w:hAnsiTheme="minorHAnsi"/>
            </w:rPr>
            <w:delText xml:space="preserve">of </w:delText>
          </w:r>
        </w:del>
      </w:ins>
      <w:ins w:id="594" w:author="Author" w:date="2016-05-18T13:33:00Z">
        <w:del w:id="595" w:author="Author" w:date="2016-05-27T12:06:00Z">
          <w:r w:rsidRPr="00B6270E" w:rsidDel="002C5A15">
            <w:rPr>
              <w:rFonts w:asciiTheme="minorHAnsi" w:hAnsiTheme="minorHAnsi"/>
            </w:rPr>
            <w:delText>a 6-pin and 8-pin female pin header. Solder these side by side to the column of pin holes labelled K1 through K14.</w:delText>
          </w:r>
        </w:del>
      </w:ins>
    </w:p>
    <w:p w14:paraId="63B072A8" w14:textId="77777777" w:rsidR="00A1709C" w:rsidRPr="00B6270E" w:rsidDel="002C5A15" w:rsidRDefault="009D1EEE">
      <w:pPr>
        <w:pStyle w:val="ListParagraph"/>
        <w:numPr>
          <w:ilvl w:val="1"/>
          <w:numId w:val="24"/>
        </w:numPr>
        <w:spacing w:after="240" w:line="240" w:lineRule="auto"/>
        <w:contextualSpacing w:val="0"/>
        <w:rPr>
          <w:ins w:id="596" w:author="Author" w:date="2016-05-18T13:46:00Z"/>
          <w:del w:id="597" w:author="Author" w:date="2016-05-27T12:06:00Z"/>
          <w:rFonts w:asciiTheme="minorHAnsi" w:hAnsiTheme="minorHAnsi"/>
          <w:sz w:val="24"/>
          <w:szCs w:val="24"/>
        </w:rPr>
        <w:pPrChange w:id="598" w:author="Author" w:date="2016-05-27T12:46:00Z">
          <w:pPr>
            <w:pStyle w:val="ListParagraph"/>
            <w:numPr>
              <w:numId w:val="24"/>
            </w:numPr>
            <w:spacing w:after="240" w:line="240" w:lineRule="auto"/>
            <w:ind w:left="555" w:hanging="555"/>
            <w:contextualSpacing w:val="0"/>
          </w:pPr>
        </w:pPrChange>
      </w:pPr>
      <w:ins w:id="599" w:author="Author" w:date="2016-05-18T13:42:00Z">
        <w:del w:id="600" w:author="Author" w:date="2016-05-27T12:06:00Z">
          <w:r w:rsidRPr="00B6270E" w:rsidDel="002C5A15">
            <w:rPr>
              <w:rFonts w:asciiTheme="minorHAnsi" w:hAnsiTheme="minorHAnsi"/>
            </w:rPr>
            <w:delText>Inse</w:delText>
          </w:r>
        </w:del>
      </w:ins>
      <w:ins w:id="601" w:author="Author" w:date="2016-05-18T13:44:00Z">
        <w:del w:id="602" w:author="Author" w:date="2016-05-27T12:06:00Z">
          <w:r w:rsidRPr="00B6270E" w:rsidDel="002C5A15">
            <w:rPr>
              <w:rFonts w:asciiTheme="minorHAnsi" w:hAnsiTheme="minorHAnsi"/>
            </w:rPr>
            <w:delText>r</w:delText>
          </w:r>
        </w:del>
      </w:ins>
      <w:ins w:id="603" w:author="Author" w:date="2016-05-18T13:42:00Z">
        <w:del w:id="604" w:author="Author" w:date="2016-05-27T12:06:00Z">
          <w:r w:rsidRPr="00B6270E" w:rsidDel="002C5A15">
            <w:rPr>
              <w:rFonts w:asciiTheme="minorHAnsi" w:hAnsiTheme="minorHAnsi"/>
            </w:rPr>
            <w:delText>t a 10</w:delText>
          </w:r>
        </w:del>
      </w:ins>
      <w:ins w:id="605" w:author="Author" w:date="2016-05-18T13:43:00Z">
        <w:del w:id="606" w:author="Author" w:date="2016-05-27T12:06:00Z">
          <w:r w:rsidRPr="00B6270E" w:rsidDel="002C5A15">
            <w:rPr>
              <w:rFonts w:asciiTheme="minorHAnsi" w:hAnsiTheme="minorHAnsi"/>
            </w:rPr>
            <w:delText xml:space="preserve">kΩ </w:delText>
          </w:r>
        </w:del>
      </w:ins>
      <w:ins w:id="607" w:author="Author" w:date="2016-05-18T13:44:00Z">
        <w:del w:id="608" w:author="Author" w:date="2016-05-27T12:06:00Z">
          <w:r w:rsidRPr="00B6270E" w:rsidDel="002C5A15">
            <w:rPr>
              <w:rFonts w:asciiTheme="minorHAnsi" w:hAnsiTheme="minorHAnsi"/>
            </w:rPr>
            <w:delText>resistor in the</w:delText>
          </w:r>
        </w:del>
      </w:ins>
      <w:ins w:id="609" w:author="Author" w:date="2016-05-18T13:43:00Z">
        <w:del w:id="610" w:author="Author" w:date="2016-05-27T12:06:00Z">
          <w:r w:rsidRPr="00B6270E" w:rsidDel="002C5A15">
            <w:rPr>
              <w:rFonts w:asciiTheme="minorHAnsi" w:hAnsiTheme="minorHAnsi"/>
            </w:rPr>
            <w:delText xml:space="preserve"> holes labeled K1 and k2, k4 and k5, k7 and k8, k10 and k11</w:delText>
          </w:r>
        </w:del>
      </w:ins>
      <w:ins w:id="611" w:author="Author" w:date="2016-05-18T13:44:00Z">
        <w:del w:id="612" w:author="Author" w:date="2016-05-27T12:06:00Z">
          <w:r w:rsidRPr="00B6270E" w:rsidDel="002C5A15">
            <w:rPr>
              <w:rFonts w:asciiTheme="minorHAnsi" w:hAnsiTheme="minorHAnsi"/>
            </w:rPr>
            <w:delText>. Insert the MOSFETs into the positions marked #1-4, with the label of each MOSFET facing the LED matrix.</w:delText>
          </w:r>
        </w:del>
      </w:ins>
    </w:p>
    <w:p w14:paraId="032B80AF" w14:textId="77777777" w:rsidR="003175F1" w:rsidRPr="00B6270E" w:rsidDel="002C5A15" w:rsidRDefault="003175F1">
      <w:pPr>
        <w:pStyle w:val="ListParagraph"/>
        <w:numPr>
          <w:ilvl w:val="1"/>
          <w:numId w:val="24"/>
        </w:numPr>
        <w:spacing w:after="240" w:line="240" w:lineRule="auto"/>
        <w:contextualSpacing w:val="0"/>
        <w:rPr>
          <w:ins w:id="613" w:author="Author" w:date="2016-05-18T14:09:00Z"/>
          <w:del w:id="614" w:author="Author" w:date="2016-05-27T12:06:00Z"/>
          <w:rFonts w:asciiTheme="minorHAnsi" w:hAnsiTheme="minorHAnsi"/>
          <w:sz w:val="24"/>
          <w:szCs w:val="24"/>
          <w:rPrChange w:id="615" w:author="Author" w:date="2016-05-27T14:08:00Z">
            <w:rPr>
              <w:ins w:id="616" w:author="Author" w:date="2016-05-18T14:09:00Z"/>
              <w:del w:id="617" w:author="Author" w:date="2016-05-27T12:06:00Z"/>
            </w:rPr>
          </w:rPrChange>
        </w:rPr>
        <w:pPrChange w:id="618" w:author="Author" w:date="2016-05-27T12:46:00Z">
          <w:pPr>
            <w:pStyle w:val="ListParagraph"/>
            <w:numPr>
              <w:numId w:val="24"/>
            </w:numPr>
            <w:spacing w:after="240" w:line="240" w:lineRule="auto"/>
            <w:ind w:left="555" w:hanging="555"/>
            <w:contextualSpacing w:val="0"/>
          </w:pPr>
        </w:pPrChange>
      </w:pPr>
      <w:ins w:id="619" w:author="Author" w:date="2016-05-18T14:09:00Z">
        <w:del w:id="620" w:author="Author" w:date="2016-05-27T12:06:00Z">
          <w:r w:rsidRPr="00B6270E" w:rsidDel="002C5A15">
            <w:rPr>
              <w:rFonts w:asciiTheme="minorHAnsi" w:hAnsiTheme="minorHAnsi"/>
            </w:rPr>
            <w:delText xml:space="preserve">Cut the ground line of the 5V DC power supply cable </w:delText>
          </w:r>
        </w:del>
      </w:ins>
      <w:ins w:id="621" w:author="Author" w:date="2016-05-23T10:46:00Z">
        <w:del w:id="622" w:author="Author" w:date="2016-05-27T12:06:00Z">
          <w:r w:rsidR="00B92326" w:rsidRPr="00B6270E" w:rsidDel="002C5A15">
            <w:rPr>
              <w:rFonts w:asciiTheme="minorHAnsi" w:hAnsiTheme="minorHAnsi"/>
            </w:rPr>
            <w:delText>and connect it to J2</w:delText>
          </w:r>
        </w:del>
      </w:ins>
      <w:ins w:id="623" w:author="Author" w:date="2016-05-18T14:09:00Z">
        <w:del w:id="624" w:author="Author" w:date="2016-05-27T12:06:00Z">
          <w:r w:rsidRPr="00B6270E" w:rsidDel="002C5A15">
            <w:rPr>
              <w:rFonts w:asciiTheme="minorHAnsi" w:hAnsiTheme="minorHAnsi"/>
            </w:rPr>
            <w:delText>of the heating pad. Connect the heating pad facing end to J1 and the wall wart facing end to J2</w:delText>
          </w:r>
        </w:del>
      </w:ins>
      <w:ins w:id="625" w:author="Author" w:date="2016-05-23T10:47:00Z">
        <w:del w:id="626" w:author="Author" w:date="2016-05-27T12:06:00Z">
          <w:r w:rsidR="00B92326" w:rsidRPr="00B6270E" w:rsidDel="002C5A15">
            <w:rPr>
              <w:rFonts w:asciiTheme="minorHAnsi" w:hAnsiTheme="minorHAnsi"/>
            </w:rPr>
            <w:delText>the ground line of the heating pad to J1</w:delText>
          </w:r>
        </w:del>
      </w:ins>
      <w:ins w:id="627" w:author="Author" w:date="2016-05-18T14:09:00Z">
        <w:del w:id="628" w:author="Author" w:date="2016-05-27T12:06:00Z">
          <w:r w:rsidRPr="00B6270E" w:rsidDel="002C5A15">
            <w:rPr>
              <w:rFonts w:asciiTheme="minorHAnsi" w:hAnsiTheme="minorHAnsi"/>
            </w:rPr>
            <w:delText>. Connect k3 to pin 3 with a 1kΩ resistor. Current should now only flow from J1 to J2 when pin 3 is set to +5V.</w:delText>
          </w:r>
        </w:del>
      </w:ins>
    </w:p>
    <w:p w14:paraId="36F47166" w14:textId="77777777" w:rsidR="009D1EEE" w:rsidRPr="00B6270E" w:rsidDel="002C5A15" w:rsidRDefault="009D3972">
      <w:pPr>
        <w:pStyle w:val="ListParagraph"/>
        <w:numPr>
          <w:ilvl w:val="1"/>
          <w:numId w:val="24"/>
        </w:numPr>
        <w:spacing w:after="240" w:line="240" w:lineRule="auto"/>
        <w:contextualSpacing w:val="0"/>
        <w:rPr>
          <w:ins w:id="629" w:author="Author" w:date="2016-05-18T13:57:00Z"/>
          <w:del w:id="630" w:author="Author" w:date="2016-05-27T12:06:00Z"/>
          <w:rFonts w:asciiTheme="minorHAnsi" w:hAnsiTheme="minorHAnsi"/>
          <w:sz w:val="24"/>
          <w:szCs w:val="24"/>
        </w:rPr>
        <w:pPrChange w:id="631" w:author="Author" w:date="2016-05-27T12:46:00Z">
          <w:pPr>
            <w:pStyle w:val="ListParagraph"/>
            <w:numPr>
              <w:numId w:val="24"/>
            </w:numPr>
            <w:spacing w:after="240" w:line="240" w:lineRule="auto"/>
            <w:ind w:left="555" w:hanging="555"/>
            <w:contextualSpacing w:val="0"/>
          </w:pPr>
        </w:pPrChange>
      </w:pPr>
      <w:ins w:id="632" w:author="Author" w:date="2016-05-18T13:48:00Z">
        <w:del w:id="633" w:author="Author" w:date="2016-05-27T12:06:00Z">
          <w:r w:rsidRPr="00B6270E" w:rsidDel="002C5A15">
            <w:rPr>
              <w:rFonts w:asciiTheme="minorHAnsi" w:hAnsiTheme="minorHAnsi"/>
            </w:rPr>
            <w:delText>Cut the</w:delText>
          </w:r>
        </w:del>
      </w:ins>
      <w:ins w:id="634" w:author="Author" w:date="2016-05-18T13:53:00Z">
        <w:del w:id="635" w:author="Author" w:date="2016-05-27T12:06:00Z">
          <w:r w:rsidRPr="00B6270E" w:rsidDel="002C5A15">
            <w:rPr>
              <w:rFonts w:asciiTheme="minorHAnsi" w:hAnsiTheme="minorHAnsi"/>
            </w:rPr>
            <w:delText xml:space="preserve"> ground line of the</w:delText>
          </w:r>
        </w:del>
      </w:ins>
      <w:ins w:id="636" w:author="Author" w:date="2016-05-18T13:48:00Z">
        <w:del w:id="637" w:author="Author" w:date="2016-05-27T12:06:00Z">
          <w:r w:rsidR="003175F1" w:rsidRPr="00B6270E" w:rsidDel="002C5A15">
            <w:rPr>
              <w:rFonts w:asciiTheme="minorHAnsi" w:hAnsiTheme="minorHAnsi"/>
            </w:rPr>
            <w:delText xml:space="preserve"> 12V DC power supply cable of</w:delText>
          </w:r>
          <w:r w:rsidRPr="00B6270E" w:rsidDel="002C5A15">
            <w:rPr>
              <w:rFonts w:asciiTheme="minorHAnsi" w:hAnsiTheme="minorHAnsi"/>
            </w:rPr>
            <w:delText xml:space="preserve"> </w:delText>
          </w:r>
        </w:del>
      </w:ins>
      <w:ins w:id="638" w:author="Author" w:date="2016-05-18T13:55:00Z">
        <w:del w:id="639" w:author="Author" w:date="2016-05-27T12:06:00Z">
          <w:r w:rsidRPr="00B6270E" w:rsidDel="002C5A15">
            <w:rPr>
              <w:rFonts w:asciiTheme="minorHAnsi" w:hAnsiTheme="minorHAnsi"/>
            </w:rPr>
            <w:delText xml:space="preserve">the </w:delText>
          </w:r>
        </w:del>
      </w:ins>
      <w:ins w:id="640" w:author="Author" w:date="2016-05-18T13:56:00Z">
        <w:del w:id="641" w:author="Author" w:date="2016-05-27T12:06:00Z">
          <w:r w:rsidRPr="00B6270E" w:rsidDel="002C5A15">
            <w:rPr>
              <w:rFonts w:asciiTheme="minorHAnsi" w:hAnsiTheme="minorHAnsi"/>
            </w:rPr>
            <w:delText xml:space="preserve">slow </w:delText>
          </w:r>
        </w:del>
      </w:ins>
      <w:ins w:id="642" w:author="Author" w:date="2016-05-18T13:48:00Z">
        <w:del w:id="643" w:author="Author" w:date="2016-05-27T12:06:00Z">
          <w:r w:rsidRPr="00B6270E" w:rsidDel="002C5A15">
            <w:rPr>
              <w:rFonts w:asciiTheme="minorHAnsi" w:hAnsiTheme="minorHAnsi"/>
            </w:rPr>
            <w:delText>peristaltic pump. Connect the p</w:delText>
          </w:r>
          <w:r w:rsidR="003175F1" w:rsidRPr="00B6270E" w:rsidDel="002C5A15">
            <w:rPr>
              <w:rFonts w:asciiTheme="minorHAnsi" w:hAnsiTheme="minorHAnsi"/>
            </w:rPr>
            <w:delText>eristaltic pump facing end to J3</w:delText>
          </w:r>
          <w:r w:rsidRPr="00B6270E" w:rsidDel="002C5A15">
            <w:rPr>
              <w:rFonts w:asciiTheme="minorHAnsi" w:hAnsiTheme="minorHAnsi"/>
            </w:rPr>
            <w:delText xml:space="preserve"> an</w:delText>
          </w:r>
          <w:r w:rsidR="003175F1" w:rsidRPr="00B6270E" w:rsidDel="002C5A15">
            <w:rPr>
              <w:rFonts w:asciiTheme="minorHAnsi" w:hAnsiTheme="minorHAnsi"/>
            </w:rPr>
            <w:delText>d the wall wart facing end to J4</w:delText>
          </w:r>
          <w:r w:rsidRPr="00B6270E" w:rsidDel="002C5A15">
            <w:rPr>
              <w:rFonts w:asciiTheme="minorHAnsi" w:hAnsiTheme="minorHAnsi"/>
            </w:rPr>
            <w:delText>.</w:delText>
          </w:r>
        </w:del>
      </w:ins>
      <w:ins w:id="644" w:author="Author" w:date="2016-05-18T13:56:00Z">
        <w:del w:id="645" w:author="Author" w:date="2016-05-27T12:06:00Z">
          <w:r w:rsidR="003175F1" w:rsidRPr="00B6270E" w:rsidDel="002C5A15">
            <w:rPr>
              <w:rFonts w:asciiTheme="minorHAnsi" w:hAnsiTheme="minorHAnsi"/>
            </w:rPr>
            <w:delText xml:space="preserve"> Connect k6 to pin 4</w:delText>
          </w:r>
          <w:r w:rsidRPr="00B6270E" w:rsidDel="002C5A15">
            <w:rPr>
              <w:rFonts w:asciiTheme="minorHAnsi" w:hAnsiTheme="minorHAnsi"/>
            </w:rPr>
            <w:delText xml:space="preserve"> with a 1k</w:delText>
          </w:r>
        </w:del>
      </w:ins>
      <w:ins w:id="646" w:author="Author" w:date="2016-05-18T13:57:00Z">
        <w:del w:id="647" w:author="Author" w:date="2016-05-27T12:06:00Z">
          <w:r w:rsidRPr="00B6270E" w:rsidDel="002C5A15">
            <w:rPr>
              <w:rFonts w:asciiTheme="minorHAnsi" w:hAnsiTheme="minorHAnsi"/>
            </w:rPr>
            <w:delText>Ω resistor</w:delText>
          </w:r>
          <w:r w:rsidR="003175F1" w:rsidRPr="00B6270E" w:rsidDel="002C5A15">
            <w:rPr>
              <w:rFonts w:asciiTheme="minorHAnsi" w:hAnsiTheme="minorHAnsi"/>
            </w:rPr>
            <w:delText>. Current should now only flow from J3 to J4 when pin 4 is set to +5V.</w:delText>
          </w:r>
        </w:del>
      </w:ins>
    </w:p>
    <w:p w14:paraId="5AAF15E5" w14:textId="77777777" w:rsidR="003175F1" w:rsidRPr="00B6270E" w:rsidDel="002C5A15" w:rsidRDefault="003175F1" w:rsidP="00B6270E">
      <w:pPr>
        <w:pStyle w:val="ListParagraph"/>
        <w:numPr>
          <w:ilvl w:val="1"/>
          <w:numId w:val="24"/>
        </w:numPr>
        <w:spacing w:after="240" w:line="240" w:lineRule="auto"/>
        <w:contextualSpacing w:val="0"/>
        <w:rPr>
          <w:ins w:id="648" w:author="Author" w:date="2016-05-18T14:31:00Z"/>
          <w:del w:id="649" w:author="Author" w:date="2016-05-27T12:06:00Z"/>
          <w:rFonts w:asciiTheme="minorHAnsi" w:hAnsiTheme="minorHAnsi"/>
          <w:sz w:val="24"/>
          <w:szCs w:val="24"/>
        </w:rPr>
      </w:pPr>
      <w:ins w:id="650" w:author="Author" w:date="2016-05-18T14:04:00Z">
        <w:del w:id="651" w:author="Author" w:date="2016-05-27T12:06:00Z">
          <w:r w:rsidRPr="00B6270E" w:rsidDel="002C5A15">
            <w:rPr>
              <w:rFonts w:asciiTheme="minorHAnsi" w:hAnsiTheme="minorHAnsi"/>
            </w:rPr>
            <w:delText>Cut the ground line of the 12V DC power supply cable of the fast peristaltic pump. Connect the peristaltic pump facing end to J5 and the wall wart facing end to J6.</w:delText>
          </w:r>
          <w:r w:rsidR="00E90E2C" w:rsidRPr="00B6270E" w:rsidDel="002C5A15">
            <w:rPr>
              <w:rFonts w:asciiTheme="minorHAnsi" w:hAnsiTheme="minorHAnsi"/>
            </w:rPr>
            <w:delText xml:space="preserve"> Connect k9</w:delText>
          </w:r>
          <w:r w:rsidRPr="00B6270E" w:rsidDel="002C5A15">
            <w:rPr>
              <w:rFonts w:asciiTheme="minorHAnsi" w:hAnsiTheme="minorHAnsi"/>
            </w:rPr>
            <w:delText xml:space="preserve"> to</w:delText>
          </w:r>
          <w:r w:rsidR="00E90E2C" w:rsidRPr="00B6270E" w:rsidDel="002C5A15">
            <w:rPr>
              <w:rFonts w:asciiTheme="minorHAnsi" w:hAnsiTheme="minorHAnsi"/>
            </w:rPr>
            <w:delText xml:space="preserve"> pin 5</w:delText>
          </w:r>
          <w:r w:rsidRPr="00B6270E" w:rsidDel="002C5A15">
            <w:rPr>
              <w:rFonts w:asciiTheme="minorHAnsi" w:hAnsiTheme="minorHAnsi"/>
            </w:rPr>
            <w:delText xml:space="preserve"> with a 1kΩ resistor. Curr</w:delText>
          </w:r>
          <w:r w:rsidR="00E90E2C" w:rsidRPr="00B6270E" w:rsidDel="002C5A15">
            <w:rPr>
              <w:rFonts w:asciiTheme="minorHAnsi" w:hAnsiTheme="minorHAnsi"/>
            </w:rPr>
            <w:delText>ent should now only flow from J5 to J6 when pin 5</w:delText>
          </w:r>
          <w:r w:rsidRPr="00B6270E" w:rsidDel="002C5A15">
            <w:rPr>
              <w:rFonts w:asciiTheme="minorHAnsi" w:hAnsiTheme="minorHAnsi"/>
            </w:rPr>
            <w:delText xml:space="preserve"> is set to +5V.</w:delText>
          </w:r>
        </w:del>
      </w:ins>
    </w:p>
    <w:p w14:paraId="09E7D9BF" w14:textId="77777777" w:rsidR="00162E90" w:rsidRPr="00B6270E" w:rsidDel="002C5A15" w:rsidRDefault="00162E90" w:rsidP="00B6270E">
      <w:pPr>
        <w:pStyle w:val="ListParagraph"/>
        <w:numPr>
          <w:ilvl w:val="1"/>
          <w:numId w:val="24"/>
        </w:numPr>
        <w:spacing w:after="240" w:line="240" w:lineRule="auto"/>
        <w:contextualSpacing w:val="0"/>
        <w:rPr>
          <w:ins w:id="652" w:author="Author" w:date="2016-05-18T14:04:00Z"/>
          <w:del w:id="653" w:author="Author" w:date="2016-05-27T12:06:00Z"/>
          <w:rFonts w:asciiTheme="minorHAnsi" w:hAnsiTheme="minorHAnsi"/>
          <w:sz w:val="24"/>
          <w:szCs w:val="24"/>
          <w:rPrChange w:id="654" w:author="Author" w:date="2016-05-27T14:08:00Z">
            <w:rPr>
              <w:ins w:id="655" w:author="Author" w:date="2016-05-18T14:04:00Z"/>
              <w:del w:id="656" w:author="Author" w:date="2016-05-27T12:06:00Z"/>
            </w:rPr>
          </w:rPrChange>
        </w:rPr>
      </w:pPr>
      <w:ins w:id="657" w:author="Author" w:date="2016-05-18T14:32:00Z">
        <w:del w:id="658" w:author="Author" w:date="2016-05-27T12:06:00Z">
          <w:r w:rsidRPr="00B6270E" w:rsidDel="002C5A15">
            <w:rPr>
              <w:rFonts w:asciiTheme="minorHAnsi" w:hAnsiTheme="minorHAnsi"/>
            </w:rPr>
            <w:delText xml:space="preserve">OPTIONAL- </w:delText>
          </w:r>
        </w:del>
      </w:ins>
      <w:ins w:id="659" w:author="Author" w:date="2016-05-18T14:31:00Z">
        <w:del w:id="660" w:author="Author" w:date="2016-05-27T12:06:00Z">
          <w:r w:rsidRPr="00B6270E" w:rsidDel="002C5A15">
            <w:rPr>
              <w:rFonts w:asciiTheme="minorHAnsi" w:hAnsiTheme="minorHAnsi"/>
            </w:rPr>
            <w:delText xml:space="preserve">Cut the ground line of a DC power supply cable. Connect the </w:delText>
          </w:r>
        </w:del>
      </w:ins>
      <w:ins w:id="661" w:author="Author" w:date="2016-05-18T14:32:00Z">
        <w:del w:id="662" w:author="Author" w:date="2016-05-27T12:06:00Z">
          <w:r w:rsidR="00933AC2" w:rsidRPr="00B6270E" w:rsidDel="002C5A15">
            <w:rPr>
              <w:rFonts w:asciiTheme="minorHAnsi" w:hAnsiTheme="minorHAnsi"/>
            </w:rPr>
            <w:delText>device</w:delText>
          </w:r>
        </w:del>
      </w:ins>
      <w:ins w:id="663" w:author="Author" w:date="2016-05-18T14:31:00Z">
        <w:del w:id="664" w:author="Author" w:date="2016-05-27T12:06:00Z">
          <w:r w:rsidR="00933AC2" w:rsidRPr="00B6270E" w:rsidDel="002C5A15">
            <w:rPr>
              <w:rFonts w:asciiTheme="minorHAnsi" w:hAnsiTheme="minorHAnsi"/>
            </w:rPr>
            <w:delText xml:space="preserve"> facing end to J7</w:delText>
          </w:r>
          <w:r w:rsidRPr="00B6270E" w:rsidDel="002C5A15">
            <w:rPr>
              <w:rFonts w:asciiTheme="minorHAnsi" w:hAnsiTheme="minorHAnsi"/>
            </w:rPr>
            <w:delText xml:space="preserve"> an</w:delText>
          </w:r>
          <w:r w:rsidR="00933AC2" w:rsidRPr="00B6270E" w:rsidDel="002C5A15">
            <w:rPr>
              <w:rFonts w:asciiTheme="minorHAnsi" w:hAnsiTheme="minorHAnsi"/>
            </w:rPr>
            <w:delText>d the wall wart facing end to J8</w:delText>
          </w:r>
          <w:r w:rsidRPr="00B6270E" w:rsidDel="002C5A15">
            <w:rPr>
              <w:rFonts w:asciiTheme="minorHAnsi" w:hAnsiTheme="minorHAnsi"/>
            </w:rPr>
            <w:delText>.</w:delText>
          </w:r>
          <w:r w:rsidR="00933AC2" w:rsidRPr="00B6270E" w:rsidDel="002C5A15">
            <w:rPr>
              <w:rFonts w:asciiTheme="minorHAnsi" w:hAnsiTheme="minorHAnsi"/>
            </w:rPr>
            <w:delText xml:space="preserve"> Connect k12</w:delText>
          </w:r>
          <w:r w:rsidRPr="00B6270E" w:rsidDel="002C5A15">
            <w:rPr>
              <w:rFonts w:asciiTheme="minorHAnsi" w:hAnsiTheme="minorHAnsi"/>
            </w:rPr>
            <w:delText xml:space="preserve"> to</w:delText>
          </w:r>
          <w:r w:rsidR="00933AC2" w:rsidRPr="00B6270E" w:rsidDel="002C5A15">
            <w:rPr>
              <w:rFonts w:asciiTheme="minorHAnsi" w:hAnsiTheme="minorHAnsi"/>
            </w:rPr>
            <w:delText xml:space="preserve"> pin 6</w:delText>
          </w:r>
          <w:r w:rsidRPr="00B6270E" w:rsidDel="002C5A15">
            <w:rPr>
              <w:rFonts w:asciiTheme="minorHAnsi" w:hAnsiTheme="minorHAnsi"/>
            </w:rPr>
            <w:delText xml:space="preserve"> with a 1kΩ resistor. Curr</w:delText>
          </w:r>
          <w:r w:rsidR="00933AC2" w:rsidRPr="00B6270E" w:rsidDel="002C5A15">
            <w:rPr>
              <w:rFonts w:asciiTheme="minorHAnsi" w:hAnsiTheme="minorHAnsi"/>
            </w:rPr>
            <w:delText>ent should now only flow from J7 to J8 when pin 6</w:delText>
          </w:r>
          <w:r w:rsidRPr="00B6270E" w:rsidDel="002C5A15">
            <w:rPr>
              <w:rFonts w:asciiTheme="minorHAnsi" w:hAnsiTheme="minorHAnsi"/>
            </w:rPr>
            <w:delText xml:space="preserve"> is set to +5V.</w:delText>
          </w:r>
        </w:del>
      </w:ins>
    </w:p>
    <w:p w14:paraId="1E9928EA" w14:textId="77777777" w:rsidR="00162E90" w:rsidRPr="00B6270E" w:rsidDel="002C5A15" w:rsidRDefault="00933AC2">
      <w:pPr>
        <w:pStyle w:val="ListParagraph"/>
        <w:numPr>
          <w:ilvl w:val="1"/>
          <w:numId w:val="24"/>
        </w:numPr>
        <w:spacing w:after="240" w:line="240" w:lineRule="auto"/>
        <w:contextualSpacing w:val="0"/>
        <w:rPr>
          <w:ins w:id="665" w:author="Author" w:date="2016-05-18T14:22:00Z"/>
          <w:del w:id="666" w:author="Author" w:date="2016-05-27T12:06:00Z"/>
          <w:rFonts w:asciiTheme="minorHAnsi" w:hAnsiTheme="minorHAnsi"/>
          <w:sz w:val="24"/>
          <w:szCs w:val="24"/>
        </w:rPr>
        <w:pPrChange w:id="667" w:author="Author" w:date="2016-05-27T12:46:00Z">
          <w:pPr>
            <w:pStyle w:val="ListParagraph"/>
            <w:numPr>
              <w:numId w:val="24"/>
            </w:numPr>
            <w:spacing w:after="240" w:line="240" w:lineRule="auto"/>
            <w:ind w:left="555" w:hanging="555"/>
            <w:contextualSpacing w:val="0"/>
          </w:pPr>
        </w:pPrChange>
      </w:pPr>
      <w:ins w:id="668" w:author="Author" w:date="2016-05-18T14:33:00Z">
        <w:del w:id="669" w:author="Author" w:date="2016-05-27T12:06:00Z">
          <w:r w:rsidRPr="00B6270E" w:rsidDel="002C5A15">
            <w:rPr>
              <w:rFonts w:asciiTheme="minorHAnsi" w:hAnsiTheme="minorHAnsi"/>
            </w:rPr>
            <w:delText xml:space="preserve">OPTIONAL- </w:delText>
          </w:r>
        </w:del>
      </w:ins>
      <w:ins w:id="670" w:author="Author" w:date="2016-05-18T14:13:00Z">
        <w:del w:id="671" w:author="Author" w:date="2016-05-27T12:06:00Z">
          <w:r w:rsidR="00E90E2C" w:rsidRPr="00B6270E" w:rsidDel="002C5A15">
            <w:rPr>
              <w:rFonts w:asciiTheme="minorHAnsi" w:hAnsiTheme="minorHAnsi"/>
            </w:rPr>
            <w:delText xml:space="preserve">Solder the relay </w:delText>
          </w:r>
        </w:del>
      </w:ins>
      <w:ins w:id="672" w:author="Author" w:date="2016-05-18T14:19:00Z">
        <w:del w:id="673" w:author="Author" w:date="2016-05-27T12:06:00Z">
          <w:r w:rsidR="00E90E2C" w:rsidRPr="00B6270E" w:rsidDel="002C5A15">
            <w:rPr>
              <w:rFonts w:asciiTheme="minorHAnsi" w:hAnsiTheme="minorHAnsi"/>
            </w:rPr>
            <w:delText xml:space="preserve">to the circuit board </w:delText>
          </w:r>
        </w:del>
      </w:ins>
      <w:ins w:id="674" w:author="Author" w:date="2016-05-18T14:21:00Z">
        <w:del w:id="675" w:author="Author" w:date="2016-05-27T12:06:00Z">
          <w:r w:rsidR="00E90E2C" w:rsidRPr="00B6270E" w:rsidDel="002C5A15">
            <w:rPr>
              <w:rFonts w:asciiTheme="minorHAnsi" w:hAnsiTheme="minorHAnsi"/>
            </w:rPr>
            <w:delText>to the circuit board. I</w:delText>
          </w:r>
        </w:del>
      </w:ins>
      <w:ins w:id="676" w:author="Author" w:date="2016-05-18T14:18:00Z">
        <w:del w:id="677" w:author="Author" w:date="2016-05-27T12:06:00Z">
          <w:r w:rsidR="00E90E2C" w:rsidRPr="00B6270E" w:rsidDel="002C5A15">
            <w:rPr>
              <w:rFonts w:asciiTheme="minorHAnsi" w:hAnsiTheme="minorHAnsi"/>
            </w:rPr>
            <w:delText xml:space="preserve">nsert </w:delText>
          </w:r>
        </w:del>
      </w:ins>
      <w:ins w:id="678" w:author="Author" w:date="2016-05-18T14:13:00Z">
        <w:del w:id="679" w:author="Author" w:date="2016-05-27T12:06:00Z">
          <w:r w:rsidR="00E90E2C" w:rsidRPr="00B6270E" w:rsidDel="002C5A15">
            <w:rPr>
              <w:rFonts w:asciiTheme="minorHAnsi" w:hAnsiTheme="minorHAnsi"/>
            </w:rPr>
            <w:delText>the Collected, Base,</w:delText>
          </w:r>
        </w:del>
      </w:ins>
      <w:ins w:id="680" w:author="Author" w:date="2016-05-18T14:14:00Z">
        <w:del w:id="681" w:author="Author" w:date="2016-05-27T12:06:00Z">
          <w:r w:rsidR="00E90E2C" w:rsidRPr="00B6270E" w:rsidDel="002C5A15">
            <w:rPr>
              <w:rFonts w:asciiTheme="minorHAnsi" w:hAnsiTheme="minorHAnsi"/>
            </w:rPr>
            <w:delText xml:space="preserve"> and Emitter pins of an NPN transistor into their </w:delText>
          </w:r>
        </w:del>
      </w:ins>
      <w:ins w:id="682" w:author="Author" w:date="2016-05-18T14:15:00Z">
        <w:del w:id="683" w:author="Author" w:date="2016-05-27T12:06:00Z">
          <w:r w:rsidR="00E90E2C" w:rsidRPr="00B6270E" w:rsidDel="002C5A15">
            <w:rPr>
              <w:rFonts w:asciiTheme="minorHAnsi" w:hAnsiTheme="minorHAnsi"/>
            </w:rPr>
            <w:delText xml:space="preserve">positions in the pin header as marked on the board. </w:delText>
          </w:r>
        </w:del>
      </w:ins>
      <w:ins w:id="684" w:author="Author" w:date="2016-05-18T14:21:00Z">
        <w:del w:id="685" w:author="Author" w:date="2016-05-27T12:06:00Z">
          <w:r w:rsidR="00E90E2C" w:rsidRPr="00B6270E" w:rsidDel="002C5A15">
            <w:rPr>
              <w:rFonts w:asciiTheme="minorHAnsi" w:hAnsiTheme="minorHAnsi"/>
            </w:rPr>
            <w:delText xml:space="preserve">Insert the </w:delText>
          </w:r>
        </w:del>
      </w:ins>
      <w:ins w:id="686" w:author="Author" w:date="2016-05-18T14:22:00Z">
        <w:del w:id="687" w:author="Author" w:date="2016-05-27T12:06:00Z">
          <w:r w:rsidR="00162E90" w:rsidRPr="00B6270E" w:rsidDel="002C5A15">
            <w:rPr>
              <w:rFonts w:asciiTheme="minorHAnsi" w:hAnsiTheme="minorHAnsi"/>
            </w:rPr>
            <w:delText>anode of the diode into K13 and the cathode into K14.</w:delText>
          </w:r>
        </w:del>
      </w:ins>
    </w:p>
    <w:p w14:paraId="74C35925" w14:textId="77777777" w:rsidR="00162E90" w:rsidRPr="00B6270E" w:rsidDel="002C5A15" w:rsidRDefault="00933AC2">
      <w:pPr>
        <w:pStyle w:val="ListParagraph"/>
        <w:numPr>
          <w:ilvl w:val="1"/>
          <w:numId w:val="24"/>
        </w:numPr>
        <w:spacing w:after="240" w:line="240" w:lineRule="auto"/>
        <w:contextualSpacing w:val="0"/>
        <w:rPr>
          <w:ins w:id="688" w:author="Author" w:date="2016-05-18T14:29:00Z"/>
          <w:del w:id="689" w:author="Author" w:date="2016-05-27T12:06:00Z"/>
          <w:rFonts w:asciiTheme="minorHAnsi" w:hAnsiTheme="minorHAnsi"/>
          <w:sz w:val="24"/>
          <w:szCs w:val="24"/>
        </w:rPr>
        <w:pPrChange w:id="690" w:author="Author" w:date="2016-05-27T12:46:00Z">
          <w:pPr>
            <w:pStyle w:val="ListParagraph"/>
            <w:numPr>
              <w:numId w:val="24"/>
            </w:numPr>
            <w:spacing w:after="240" w:line="240" w:lineRule="auto"/>
            <w:ind w:left="555" w:hanging="555"/>
            <w:contextualSpacing w:val="0"/>
          </w:pPr>
        </w:pPrChange>
      </w:pPr>
      <w:ins w:id="691" w:author="Author" w:date="2016-05-18T14:33:00Z">
        <w:del w:id="692" w:author="Author" w:date="2016-05-27T12:06:00Z">
          <w:r w:rsidRPr="00B6270E" w:rsidDel="002C5A15">
            <w:rPr>
              <w:rFonts w:asciiTheme="minorHAnsi" w:hAnsiTheme="minorHAnsi"/>
            </w:rPr>
            <w:delText xml:space="preserve">OPTIONAL- </w:delText>
          </w:r>
        </w:del>
      </w:ins>
      <w:ins w:id="693" w:author="Author" w:date="2016-05-18T14:15:00Z">
        <w:del w:id="694" w:author="Author" w:date="2016-05-27T12:06:00Z">
          <w:r w:rsidR="00E90E2C" w:rsidRPr="00B6270E" w:rsidDel="002C5A15">
            <w:rPr>
              <w:rFonts w:asciiTheme="minorHAnsi" w:hAnsiTheme="minorHAnsi"/>
            </w:rPr>
            <w:delText>Sol</w:delText>
          </w:r>
        </w:del>
      </w:ins>
      <w:ins w:id="695" w:author="Author" w:date="2016-05-18T14:17:00Z">
        <w:del w:id="696" w:author="Author" w:date="2016-05-27T12:06:00Z">
          <w:r w:rsidR="00E90E2C" w:rsidRPr="00B6270E" w:rsidDel="002C5A15">
            <w:rPr>
              <w:rFonts w:asciiTheme="minorHAnsi" w:hAnsiTheme="minorHAnsi"/>
            </w:rPr>
            <w:delText>d</w:delText>
          </w:r>
        </w:del>
      </w:ins>
      <w:ins w:id="697" w:author="Author" w:date="2016-05-18T14:15:00Z">
        <w:del w:id="698" w:author="Author" w:date="2016-05-27T12:06:00Z">
          <w:r w:rsidR="00E90E2C" w:rsidRPr="00B6270E" w:rsidDel="002C5A15">
            <w:rPr>
              <w:rFonts w:asciiTheme="minorHAnsi" w:hAnsiTheme="minorHAnsi"/>
            </w:rPr>
            <w:delText>er one end of a 1k</w:delText>
          </w:r>
        </w:del>
      </w:ins>
      <w:ins w:id="699" w:author="Author" w:date="2016-05-18T14:16:00Z">
        <w:del w:id="700" w:author="Author" w:date="2016-05-27T12:06:00Z">
          <w:r w:rsidR="00E90E2C" w:rsidRPr="00B6270E" w:rsidDel="002C5A15">
            <w:rPr>
              <w:rFonts w:asciiTheme="minorHAnsi" w:hAnsiTheme="minorHAnsi"/>
            </w:rPr>
            <w:delText xml:space="preserve">Ω resistor </w:delText>
          </w:r>
        </w:del>
      </w:ins>
      <w:ins w:id="701" w:author="Author" w:date="2016-05-18T14:17:00Z">
        <w:del w:id="702" w:author="Author" w:date="2016-05-27T12:06:00Z">
          <w:r w:rsidR="00E90E2C" w:rsidRPr="00B6270E" w:rsidDel="002C5A15">
            <w:rPr>
              <w:rFonts w:asciiTheme="minorHAnsi" w:hAnsiTheme="minorHAnsi"/>
            </w:rPr>
            <w:delText xml:space="preserve">into the pin hole marked R3 on the circuit board and connect the other end to </w:delText>
          </w:r>
        </w:del>
      </w:ins>
      <w:ins w:id="703" w:author="Author" w:date="2016-05-18T14:19:00Z">
        <w:del w:id="704" w:author="Author" w:date="2016-05-27T12:06:00Z">
          <w:r w:rsidR="00162E90" w:rsidRPr="00B6270E" w:rsidDel="002C5A15">
            <w:rPr>
              <w:rFonts w:asciiTheme="minorHAnsi" w:hAnsiTheme="minorHAnsi"/>
            </w:rPr>
            <w:delText xml:space="preserve">pin 7. Pin J9 will be electrically connected to </w:delText>
          </w:r>
        </w:del>
      </w:ins>
      <w:ins w:id="705" w:author="Author" w:date="2016-05-18T14:28:00Z">
        <w:del w:id="706" w:author="Author" w:date="2016-05-27T12:06:00Z">
          <w:r w:rsidR="00162E90" w:rsidRPr="00B6270E" w:rsidDel="002C5A15">
            <w:rPr>
              <w:rFonts w:asciiTheme="minorHAnsi" w:hAnsiTheme="minorHAnsi"/>
            </w:rPr>
            <w:delText>J10 when pin7 is at +5V, and it will be electrically connected to J11 when pin 7 is at 0V.</w:delText>
          </w:r>
        </w:del>
      </w:ins>
    </w:p>
    <w:p w14:paraId="053FCCDE" w14:textId="77777777" w:rsidR="00933AC2" w:rsidRPr="00B6270E" w:rsidDel="002C5A15" w:rsidRDefault="00162E90">
      <w:pPr>
        <w:pStyle w:val="ListParagraph"/>
        <w:spacing w:after="240" w:line="240" w:lineRule="auto"/>
        <w:ind w:left="555"/>
        <w:contextualSpacing w:val="0"/>
        <w:rPr>
          <w:ins w:id="707" w:author="Author" w:date="2016-05-23T12:16:00Z"/>
          <w:del w:id="708" w:author="Author" w:date="2016-05-27T12:06:00Z"/>
          <w:rFonts w:asciiTheme="minorHAnsi" w:hAnsiTheme="minorHAnsi"/>
          <w:sz w:val="24"/>
          <w:szCs w:val="24"/>
        </w:rPr>
        <w:pPrChange w:id="709" w:author="Author" w:date="2016-05-27T12:46:00Z">
          <w:pPr>
            <w:pStyle w:val="ListParagraph"/>
            <w:numPr>
              <w:numId w:val="24"/>
            </w:numPr>
            <w:spacing w:after="240" w:line="240" w:lineRule="auto"/>
            <w:ind w:left="555" w:hanging="555"/>
            <w:contextualSpacing w:val="0"/>
          </w:pPr>
        </w:pPrChange>
      </w:pPr>
      <w:ins w:id="710" w:author="Author" w:date="2016-05-18T14:29:00Z">
        <w:del w:id="711" w:author="Author" w:date="2016-05-27T12:06:00Z">
          <w:r w:rsidRPr="00B6270E" w:rsidDel="002C5A15">
            <w:rPr>
              <w:rFonts w:asciiTheme="minorHAnsi" w:hAnsiTheme="minorHAnsi"/>
            </w:rPr>
            <w:delText>Note* This manual does not prescribe a device to control with the relay via pin 7 or the fourth MOSFET via pin 6. These are</w:delText>
          </w:r>
        </w:del>
      </w:ins>
      <w:ins w:id="712" w:author="Author" w:date="2016-05-18T14:31:00Z">
        <w:del w:id="713" w:author="Author" w:date="2016-05-27T12:06:00Z">
          <w:r w:rsidRPr="00B6270E" w:rsidDel="002C5A15">
            <w:rPr>
              <w:rFonts w:asciiTheme="minorHAnsi" w:hAnsiTheme="minorHAnsi"/>
            </w:rPr>
            <w:delText xml:space="preserve"> simply</w:delText>
          </w:r>
        </w:del>
      </w:ins>
      <w:ins w:id="714" w:author="Author" w:date="2016-05-18T14:29:00Z">
        <w:del w:id="715" w:author="Author" w:date="2016-05-27T12:06:00Z">
          <w:r w:rsidRPr="00B6270E" w:rsidDel="002C5A15">
            <w:rPr>
              <w:rFonts w:asciiTheme="minorHAnsi" w:hAnsiTheme="minorHAnsi"/>
            </w:rPr>
            <w:delText xml:space="preserve"> included in case the user wan</w:delText>
          </w:r>
          <w:r w:rsidR="00933AC2" w:rsidRPr="00B6270E" w:rsidDel="002C5A15">
            <w:rPr>
              <w:rFonts w:asciiTheme="minorHAnsi" w:hAnsiTheme="minorHAnsi"/>
            </w:rPr>
            <w:delText>ts to control an additional DC power line with optional pulse-width-modulation control via a MOSFET or an AC/DC power line via the relay switch.</w:delText>
          </w:r>
        </w:del>
      </w:ins>
    </w:p>
    <w:p w14:paraId="7BA30DD4" w14:textId="77777777" w:rsidR="000A534D" w:rsidRPr="00B6270E" w:rsidDel="002C5A15" w:rsidRDefault="000A534D">
      <w:pPr>
        <w:pStyle w:val="ListParagraph"/>
        <w:spacing w:after="240" w:line="240" w:lineRule="auto"/>
        <w:ind w:left="555"/>
        <w:contextualSpacing w:val="0"/>
        <w:rPr>
          <w:ins w:id="716" w:author="Author" w:date="2016-05-18T12:18:00Z"/>
          <w:del w:id="717" w:author="Author" w:date="2016-05-27T12:08:00Z"/>
          <w:rFonts w:asciiTheme="minorHAnsi" w:hAnsiTheme="minorHAnsi"/>
          <w:sz w:val="24"/>
          <w:szCs w:val="24"/>
          <w:rPrChange w:id="718" w:author="Author" w:date="2016-05-27T14:08:00Z">
            <w:rPr>
              <w:ins w:id="719" w:author="Author" w:date="2016-05-18T12:18:00Z"/>
              <w:del w:id="720" w:author="Author" w:date="2016-05-27T12:08:00Z"/>
            </w:rPr>
          </w:rPrChange>
        </w:rPr>
        <w:pPrChange w:id="721" w:author="Author" w:date="2016-05-27T12:46:00Z">
          <w:pPr>
            <w:pStyle w:val="ListParagraph"/>
            <w:numPr>
              <w:numId w:val="24"/>
            </w:numPr>
            <w:spacing w:after="240" w:line="240" w:lineRule="auto"/>
            <w:ind w:left="555" w:hanging="555"/>
            <w:contextualSpacing w:val="0"/>
          </w:pPr>
        </w:pPrChange>
      </w:pPr>
      <w:ins w:id="722" w:author="Author" w:date="2016-05-23T12:16:00Z">
        <w:del w:id="723" w:author="Author" w:date="2016-05-27T12:08:00Z">
          <w:r w:rsidRPr="00B6270E" w:rsidDel="002C5A15">
            <w:rPr>
              <w:rFonts w:asciiTheme="minorHAnsi" w:hAnsiTheme="minorHAnsi"/>
              <w:rPrChange w:id="724" w:author="Author" w:date="2016-05-27T14:08:00Z">
                <w:rPr>
                  <w:rFonts w:asciiTheme="minorHAnsi" w:hAnsiTheme="minorHAnsi"/>
                  <w:highlight w:val="magenta"/>
                </w:rPr>
              </w:rPrChange>
            </w:rPr>
            <w:delText>[</w:delText>
          </w:r>
          <w:r w:rsidRPr="00B6270E" w:rsidDel="002C5A15">
            <w:rPr>
              <w:rFonts w:asciiTheme="minorHAnsi" w:hAnsiTheme="minorHAnsi"/>
              <w:b/>
              <w:rPrChange w:id="725" w:author="Author" w:date="2016-05-27T14:08:00Z">
                <w:rPr>
                  <w:rFonts w:asciiTheme="minorHAnsi" w:hAnsiTheme="minorHAnsi"/>
                  <w:b/>
                  <w:highlight w:val="magenta"/>
                </w:rPr>
              </w:rPrChange>
            </w:rPr>
            <w:delText>Figure 1.4</w:delText>
          </w:r>
        </w:del>
      </w:ins>
      <w:ins w:id="726" w:author="Author" w:date="2016-05-23T15:53:00Z">
        <w:del w:id="727" w:author="Author" w:date="2016-05-27T12:08:00Z">
          <w:r w:rsidR="00EC7E12" w:rsidRPr="00B6270E" w:rsidDel="002C5A15">
            <w:rPr>
              <w:rFonts w:asciiTheme="minorHAnsi" w:hAnsiTheme="minorHAnsi"/>
              <w:b/>
              <w:rPrChange w:id="728" w:author="Author" w:date="2016-05-27T14:08:00Z">
                <w:rPr>
                  <w:rFonts w:asciiTheme="minorHAnsi" w:hAnsiTheme="minorHAnsi"/>
                  <w:b/>
                  <w:highlight w:val="magenta"/>
                </w:rPr>
              </w:rPrChange>
            </w:rPr>
            <w:delText>igure 5</w:delText>
          </w:r>
        </w:del>
      </w:ins>
      <w:ins w:id="729" w:author="Author" w:date="2016-05-23T12:16:00Z">
        <w:del w:id="730" w:author="Author" w:date="2016-05-27T12:08:00Z">
          <w:r w:rsidRPr="00B6270E" w:rsidDel="002C5A15">
            <w:rPr>
              <w:rFonts w:asciiTheme="minorHAnsi" w:hAnsiTheme="minorHAnsi"/>
              <w:b/>
              <w:rPrChange w:id="731" w:author="Author" w:date="2016-05-27T14:08:00Z">
                <w:rPr>
                  <w:rFonts w:asciiTheme="minorHAnsi" w:hAnsiTheme="minorHAnsi"/>
                  <w:b/>
                  <w:highlight w:val="magenta"/>
                </w:rPr>
              </w:rPrChange>
            </w:rPr>
            <w:delText xml:space="preserve"> here]</w:delText>
          </w:r>
        </w:del>
      </w:ins>
    </w:p>
    <w:p w14:paraId="39566C29" w14:textId="77777777" w:rsidR="005A04F0" w:rsidRPr="00B6270E" w:rsidDel="00BA4DB5" w:rsidRDefault="00933AC2">
      <w:pPr>
        <w:pStyle w:val="ListParagraph"/>
        <w:numPr>
          <w:ilvl w:val="0"/>
          <w:numId w:val="24"/>
        </w:numPr>
        <w:spacing w:after="240" w:line="240" w:lineRule="auto"/>
        <w:contextualSpacing w:val="0"/>
        <w:rPr>
          <w:ins w:id="732" w:author="Author" w:date="2016-05-27T13:25:00Z"/>
          <w:del w:id="733" w:author="Author" w:date="2016-06-02T12:27:00Z"/>
          <w:rFonts w:asciiTheme="minorHAnsi" w:hAnsiTheme="minorHAnsi"/>
          <w:b/>
          <w:sz w:val="24"/>
          <w:szCs w:val="24"/>
        </w:rPr>
      </w:pPr>
      <w:ins w:id="734" w:author="Author" w:date="2016-05-18T14:36:00Z">
        <w:del w:id="735" w:author="Author" w:date="2016-06-02T12:27:00Z">
          <w:r w:rsidRPr="00B6270E" w:rsidDel="00BA4DB5">
            <w:rPr>
              <w:rFonts w:asciiTheme="minorHAnsi" w:hAnsiTheme="minorHAnsi"/>
              <w:b/>
              <w:sz w:val="24"/>
              <w:szCs w:val="24"/>
            </w:rPr>
            <w:delText>Assemble the thermometer to the circuit board</w:delText>
          </w:r>
        </w:del>
      </w:ins>
    </w:p>
    <w:p w14:paraId="43803B55" w14:textId="77777777" w:rsidR="00933AC2" w:rsidRPr="00B6270E" w:rsidDel="00BA4DB5" w:rsidRDefault="00402448">
      <w:pPr>
        <w:pStyle w:val="ListParagraph"/>
        <w:spacing w:after="240" w:line="240" w:lineRule="auto"/>
        <w:ind w:left="555"/>
        <w:contextualSpacing w:val="0"/>
        <w:rPr>
          <w:ins w:id="736" w:author="Author" w:date="2016-05-27T14:07:00Z"/>
          <w:del w:id="737" w:author="Author" w:date="2016-06-02T12:27:00Z"/>
          <w:rFonts w:asciiTheme="minorHAnsi" w:hAnsiTheme="minorHAnsi"/>
          <w:b/>
          <w:sz w:val="24"/>
          <w:szCs w:val="24"/>
        </w:rPr>
        <w:pPrChange w:id="738" w:author="Author" w:date="2016-05-27T13:25:00Z">
          <w:pPr>
            <w:pStyle w:val="ListParagraph"/>
            <w:numPr>
              <w:numId w:val="24"/>
            </w:numPr>
            <w:spacing w:after="240" w:line="240" w:lineRule="auto"/>
            <w:ind w:left="555" w:hanging="555"/>
            <w:contextualSpacing w:val="0"/>
          </w:pPr>
        </w:pPrChange>
      </w:pPr>
      <w:ins w:id="739" w:author="Author" w:date="2016-05-27T12:46:00Z">
        <w:del w:id="740" w:author="Author" w:date="2016-06-02T12:27:00Z">
          <w:r w:rsidRPr="00685B08" w:rsidDel="00BA4DB5">
            <w:rPr>
              <w:noProof/>
            </w:rPr>
            <w:drawing>
              <wp:inline distT="0" distB="0" distL="0" distR="0" wp14:anchorId="0D888961" wp14:editId="4A0B0157">
                <wp:extent cx="4572000" cy="43833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146" t="9949" r="59216" b="30655"/>
                        <a:stretch/>
                      </pic:blipFill>
                      <pic:spPr bwMode="auto">
                        <a:xfrm>
                          <a:off x="0" y="0"/>
                          <a:ext cx="4582349" cy="4393284"/>
                        </a:xfrm>
                        <a:prstGeom prst="rect">
                          <a:avLst/>
                        </a:prstGeom>
                        <a:ln>
                          <a:noFill/>
                        </a:ln>
                        <a:extLst>
                          <a:ext uri="{53640926-AAD7-44D8-BBD7-CCE9431645EC}">
                            <a14:shadowObscured xmlns:a14="http://schemas.microsoft.com/office/drawing/2010/main"/>
                          </a:ext>
                        </a:extLst>
                      </pic:spPr>
                    </pic:pic>
                  </a:graphicData>
                </a:graphic>
              </wp:inline>
            </w:drawing>
          </w:r>
        </w:del>
      </w:ins>
    </w:p>
    <w:p w14:paraId="29710EF0" w14:textId="77777777" w:rsidR="00FE47FC" w:rsidRPr="00B6270E" w:rsidDel="00BA4DB5" w:rsidRDefault="00FE47FC" w:rsidP="00FE47FC">
      <w:pPr>
        <w:spacing w:after="240" w:line="240" w:lineRule="auto"/>
        <w:jc w:val="left"/>
        <w:rPr>
          <w:ins w:id="741" w:author="Author" w:date="2016-05-27T14:07:00Z"/>
          <w:del w:id="742" w:author="Author" w:date="2016-06-02T12:27:00Z"/>
          <w:rFonts w:asciiTheme="minorHAnsi" w:hAnsiTheme="minorHAnsi" w:cs="Times New Roman"/>
          <w:color w:val="auto"/>
        </w:rPr>
      </w:pPr>
      <w:ins w:id="743" w:author="Author" w:date="2016-05-27T14:07:00Z">
        <w:del w:id="744" w:author="Author" w:date="2016-06-02T12:27:00Z">
          <w:r w:rsidRPr="00B6270E" w:rsidDel="00BA4DB5">
            <w:rPr>
              <w:rFonts w:asciiTheme="minorHAnsi" w:hAnsiTheme="minorHAnsi" w:cs="Times New Roman"/>
              <w:b/>
              <w:color w:val="auto"/>
            </w:rPr>
            <w:delText xml:space="preserve">Figure 5. </w:delText>
          </w:r>
          <w:r w:rsidRPr="00B6270E" w:rsidDel="00BA4DB5">
            <w:rPr>
              <w:rFonts w:asciiTheme="minorHAnsi" w:hAnsiTheme="minorHAnsi" w:cs="Times New Roman"/>
              <w:color w:val="auto"/>
            </w:rPr>
            <w:delText>Diagram of the PCB and parts that are necessary to use the digital thermometer. Note that other electronic components have been removed for clarity.</w:delText>
          </w:r>
        </w:del>
      </w:ins>
    </w:p>
    <w:p w14:paraId="7156C59B" w14:textId="77777777" w:rsidR="00FE47FC" w:rsidRPr="00B6270E" w:rsidDel="00BA4DB5" w:rsidRDefault="00FE47FC">
      <w:pPr>
        <w:pStyle w:val="ListParagraph"/>
        <w:spacing w:after="240" w:line="240" w:lineRule="auto"/>
        <w:ind w:left="555"/>
        <w:contextualSpacing w:val="0"/>
        <w:rPr>
          <w:ins w:id="745" w:author="Author" w:date="2016-05-18T14:36:00Z"/>
          <w:del w:id="746" w:author="Author" w:date="2016-06-02T12:27:00Z"/>
          <w:rFonts w:asciiTheme="minorHAnsi" w:hAnsiTheme="minorHAnsi"/>
          <w:b/>
          <w:sz w:val="24"/>
          <w:szCs w:val="24"/>
        </w:rPr>
        <w:pPrChange w:id="747" w:author="Cameron" w:date="2016-05-27T13:25:00Z">
          <w:pPr>
            <w:pStyle w:val="ListParagraph"/>
            <w:numPr>
              <w:numId w:val="24"/>
            </w:numPr>
            <w:spacing w:after="240" w:line="240" w:lineRule="auto"/>
            <w:ind w:left="555" w:hanging="555"/>
            <w:contextualSpacing w:val="0"/>
          </w:pPr>
        </w:pPrChange>
      </w:pPr>
    </w:p>
    <w:p w14:paraId="28E7C2E5" w14:textId="77777777" w:rsidR="00933AC2" w:rsidRPr="00B6270E" w:rsidDel="00BA4DB5" w:rsidRDefault="00933AC2">
      <w:pPr>
        <w:pStyle w:val="ListParagraph"/>
        <w:numPr>
          <w:ilvl w:val="1"/>
          <w:numId w:val="24"/>
        </w:numPr>
        <w:spacing w:after="240" w:line="240" w:lineRule="auto"/>
        <w:contextualSpacing w:val="0"/>
        <w:rPr>
          <w:ins w:id="748" w:author="Author" w:date="2016-05-18T14:38:00Z"/>
          <w:del w:id="749" w:author="Author" w:date="2016-06-02T12:27:00Z"/>
          <w:rFonts w:asciiTheme="minorHAnsi" w:hAnsiTheme="minorHAnsi"/>
          <w:sz w:val="24"/>
          <w:szCs w:val="24"/>
        </w:rPr>
        <w:pPrChange w:id="750" w:author="Author" w:date="2016-05-18T14:36:00Z">
          <w:pPr>
            <w:pStyle w:val="ListParagraph"/>
            <w:numPr>
              <w:numId w:val="24"/>
            </w:numPr>
            <w:spacing w:after="240" w:line="240" w:lineRule="auto"/>
            <w:ind w:left="555" w:hanging="555"/>
            <w:contextualSpacing w:val="0"/>
          </w:pPr>
        </w:pPrChange>
      </w:pPr>
      <w:ins w:id="751" w:author="Author" w:date="2016-05-18T14:37:00Z">
        <w:del w:id="752" w:author="Author" w:date="2016-06-02T12:27:00Z">
          <w:r w:rsidRPr="00B6270E" w:rsidDel="00BA4DB5">
            <w:rPr>
              <w:rFonts w:asciiTheme="minorHAnsi" w:hAnsiTheme="minorHAnsi"/>
              <w:rPrChange w:id="753" w:author="Author" w:date="2016-05-27T14:08:00Z">
                <w:rPr>
                  <w:rFonts w:asciiTheme="minorHAnsi" w:hAnsiTheme="minorHAnsi"/>
                  <w:b/>
                </w:rPr>
              </w:rPrChange>
            </w:rPr>
            <w:delText xml:space="preserve">Solder the </w:delText>
          </w:r>
          <w:r w:rsidRPr="00B6270E" w:rsidDel="00BA4DB5">
            <w:rPr>
              <w:rFonts w:asciiTheme="minorHAnsi" w:hAnsiTheme="minorHAnsi"/>
              <w:sz w:val="24"/>
              <w:szCs w:val="24"/>
            </w:rPr>
            <w:delText xml:space="preserve">Data, +V, and Ground lines of the digital thermometer to their respective pin holes marked </w:delText>
          </w:r>
        </w:del>
      </w:ins>
      <w:ins w:id="754" w:author="Author" w:date="2016-05-18T14:38:00Z">
        <w:del w:id="755" w:author="Author" w:date="2016-06-02T12:27:00Z">
          <w:r w:rsidRPr="00B6270E" w:rsidDel="00BA4DB5">
            <w:rPr>
              <w:rFonts w:asciiTheme="minorHAnsi" w:hAnsiTheme="minorHAnsi"/>
              <w:sz w:val="24"/>
              <w:szCs w:val="24"/>
            </w:rPr>
            <w:delText>“D +V G.”</w:delText>
          </w:r>
        </w:del>
      </w:ins>
    </w:p>
    <w:p w14:paraId="5E2CA122" w14:textId="77777777" w:rsidR="00933AC2" w:rsidRPr="00B6270E" w:rsidDel="00BA4DB5" w:rsidRDefault="00933AC2">
      <w:pPr>
        <w:pStyle w:val="ListParagraph"/>
        <w:numPr>
          <w:ilvl w:val="1"/>
          <w:numId w:val="24"/>
        </w:numPr>
        <w:spacing w:after="240" w:line="240" w:lineRule="auto"/>
        <w:contextualSpacing w:val="0"/>
        <w:rPr>
          <w:ins w:id="756" w:author="Author" w:date="2016-05-27T12:50:00Z"/>
          <w:del w:id="757" w:author="Author" w:date="2016-06-02T12:27:00Z"/>
          <w:rFonts w:asciiTheme="minorHAnsi" w:hAnsiTheme="minorHAnsi"/>
          <w:b/>
          <w:sz w:val="24"/>
          <w:szCs w:val="24"/>
          <w:rPrChange w:id="758" w:author="Author" w:date="2016-05-27T14:08:00Z">
            <w:rPr>
              <w:ins w:id="759" w:author="Author" w:date="2016-05-27T12:50:00Z"/>
              <w:del w:id="760" w:author="Author" w:date="2016-06-02T12:27:00Z"/>
              <w:rFonts w:asciiTheme="minorHAnsi" w:hAnsiTheme="minorHAnsi"/>
              <w:sz w:val="24"/>
              <w:szCs w:val="24"/>
            </w:rPr>
          </w:rPrChange>
        </w:rPr>
        <w:pPrChange w:id="761" w:author="Author" w:date="2016-05-18T14:38:00Z">
          <w:pPr>
            <w:pStyle w:val="ListParagraph"/>
            <w:numPr>
              <w:numId w:val="24"/>
            </w:numPr>
            <w:spacing w:after="240" w:line="240" w:lineRule="auto"/>
            <w:ind w:left="555" w:hanging="555"/>
            <w:contextualSpacing w:val="0"/>
          </w:pPr>
        </w:pPrChange>
      </w:pPr>
      <w:ins w:id="762" w:author="Author" w:date="2016-05-18T14:38:00Z">
        <w:del w:id="763" w:author="Author" w:date="2016-06-02T12:27:00Z">
          <w:r w:rsidRPr="00B6270E" w:rsidDel="00BA4DB5">
            <w:rPr>
              <w:rFonts w:asciiTheme="minorHAnsi" w:hAnsiTheme="minorHAnsi"/>
              <w:sz w:val="24"/>
              <w:szCs w:val="24"/>
            </w:rPr>
            <w:delText>Clip off one pin from a female 3-pin female header and trim the other 2 with wire clippers. Solder the other two pins to the pin holes labelled R2. Insert a 4.7kΩ resistor in the pin header.</w:delText>
          </w:r>
        </w:del>
      </w:ins>
    </w:p>
    <w:p w14:paraId="712E7C4D" w14:textId="77777777" w:rsidR="00402448" w:rsidRPr="00B6270E" w:rsidRDefault="00402448">
      <w:pPr>
        <w:pStyle w:val="ListParagraph"/>
        <w:numPr>
          <w:ilvl w:val="0"/>
          <w:numId w:val="24"/>
        </w:numPr>
        <w:spacing w:after="240" w:line="240" w:lineRule="auto"/>
        <w:contextualSpacing w:val="0"/>
        <w:rPr>
          <w:ins w:id="764" w:author="Author" w:date="2016-05-27T12:50:00Z"/>
          <w:rFonts w:asciiTheme="minorHAnsi" w:hAnsiTheme="minorHAnsi"/>
          <w:b/>
          <w:sz w:val="24"/>
          <w:szCs w:val="24"/>
        </w:rPr>
      </w:pPr>
      <w:ins w:id="765" w:author="Author" w:date="2016-05-27T12:50:00Z">
        <w:r w:rsidRPr="00B6270E">
          <w:rPr>
            <w:rFonts w:asciiTheme="minorHAnsi" w:hAnsiTheme="minorHAnsi"/>
            <w:b/>
            <w:sz w:val="24"/>
            <w:szCs w:val="24"/>
          </w:rPr>
          <w:t>Install the microcontroller software and troubleshoot</w:t>
        </w:r>
      </w:ins>
    </w:p>
    <w:p w14:paraId="1F6385D8" w14:textId="77777777" w:rsidR="00402448" w:rsidRPr="00B6270E" w:rsidRDefault="00402448">
      <w:pPr>
        <w:pStyle w:val="ListParagraph"/>
        <w:numPr>
          <w:ilvl w:val="1"/>
          <w:numId w:val="24"/>
        </w:numPr>
        <w:spacing w:after="240" w:line="240" w:lineRule="auto"/>
        <w:contextualSpacing w:val="0"/>
        <w:rPr>
          <w:ins w:id="766" w:author="Author" w:date="2016-05-27T12:52:00Z"/>
          <w:rFonts w:asciiTheme="minorHAnsi" w:hAnsiTheme="minorHAnsi"/>
          <w:b/>
          <w:sz w:val="24"/>
          <w:szCs w:val="24"/>
          <w:rPrChange w:id="767" w:author="Author" w:date="2016-05-27T14:08:00Z">
            <w:rPr>
              <w:ins w:id="768" w:author="Author" w:date="2016-05-27T12:52:00Z"/>
              <w:rFonts w:asciiTheme="minorHAnsi" w:hAnsiTheme="minorHAnsi"/>
              <w:sz w:val="24"/>
              <w:szCs w:val="24"/>
            </w:rPr>
          </w:rPrChange>
        </w:rPr>
        <w:pPrChange w:id="769" w:author="Author" w:date="2016-05-27T12:51:00Z">
          <w:pPr>
            <w:pStyle w:val="ListParagraph"/>
            <w:numPr>
              <w:numId w:val="24"/>
            </w:numPr>
            <w:spacing w:after="240" w:line="240" w:lineRule="auto"/>
            <w:ind w:left="555" w:hanging="555"/>
            <w:contextualSpacing w:val="0"/>
          </w:pPr>
        </w:pPrChange>
      </w:pPr>
      <w:ins w:id="770" w:author="Author" w:date="2016-05-27T12:51:00Z">
        <w:r w:rsidRPr="00B6270E">
          <w:rPr>
            <w:rFonts w:asciiTheme="minorHAnsi" w:hAnsiTheme="minorHAnsi"/>
            <w:sz w:val="24"/>
            <w:szCs w:val="24"/>
          </w:rPr>
          <w:t xml:space="preserve">Download the free, open-source Arduino </w:t>
        </w:r>
      </w:ins>
      <w:ins w:id="771" w:author="Author" w:date="2016-05-27T12:52:00Z">
        <w:r w:rsidRPr="00B6270E">
          <w:rPr>
            <w:rFonts w:asciiTheme="minorHAnsi" w:hAnsiTheme="minorHAnsi"/>
            <w:sz w:val="24"/>
            <w:szCs w:val="24"/>
          </w:rPr>
          <w:t>Integrated Development Environment (IDE).</w:t>
        </w:r>
      </w:ins>
    </w:p>
    <w:p w14:paraId="48126A4A" w14:textId="77777777" w:rsidR="00293BCB" w:rsidRPr="00B6270E" w:rsidRDefault="00402448">
      <w:pPr>
        <w:pStyle w:val="NormalWeb"/>
        <w:numPr>
          <w:ilvl w:val="1"/>
          <w:numId w:val="24"/>
        </w:numPr>
        <w:tabs>
          <w:tab w:val="left" w:pos="840"/>
        </w:tabs>
        <w:spacing w:before="0" w:beforeAutospacing="0" w:after="160" w:afterAutospacing="0" w:line="240" w:lineRule="auto"/>
        <w:jc w:val="left"/>
        <w:rPr>
          <w:ins w:id="772" w:author="Author" w:date="2016-05-27T12:57:00Z"/>
          <w:rFonts w:ascii="Times New Roman" w:hAnsi="Times New Roman" w:cs="Times New Roman"/>
          <w:bCs/>
          <w:color w:val="auto"/>
        </w:rPr>
        <w:pPrChange w:id="773" w:author="Author" w:date="2016-05-27T12:57:00Z">
          <w:pPr>
            <w:pStyle w:val="NormalWeb"/>
            <w:tabs>
              <w:tab w:val="left" w:pos="840"/>
            </w:tabs>
            <w:spacing w:before="0" w:beforeAutospacing="0" w:after="0" w:afterAutospacing="0" w:line="240" w:lineRule="auto"/>
            <w:jc w:val="left"/>
          </w:pPr>
        </w:pPrChange>
      </w:pPr>
      <w:ins w:id="774" w:author="Author" w:date="2016-05-27T12:53:00Z">
        <w:r w:rsidRPr="00B6270E">
          <w:rPr>
            <w:rFonts w:ascii="Times New Roman" w:hAnsi="Times New Roman" w:cs="Times New Roman"/>
            <w:bCs/>
            <w:color w:val="auto"/>
          </w:rPr>
          <w:t>In the IDE, go to File&gt; Open and select the chemostatController.ino file found in the “Arduino_Chemostat_Code_and_Supporting_Library” subfolder of the “Optogenetic-Chemostat-Files” folder downloaded from GitHub.</w:t>
        </w:r>
      </w:ins>
    </w:p>
    <w:p w14:paraId="058462EA" w14:textId="77777777" w:rsidR="00293BCB" w:rsidRPr="00B6270E" w:rsidRDefault="00293BCB">
      <w:pPr>
        <w:pStyle w:val="NormalWeb"/>
        <w:numPr>
          <w:ilvl w:val="1"/>
          <w:numId w:val="24"/>
        </w:numPr>
        <w:tabs>
          <w:tab w:val="left" w:pos="840"/>
        </w:tabs>
        <w:spacing w:before="0" w:beforeAutospacing="0" w:after="160" w:afterAutospacing="0" w:line="240" w:lineRule="auto"/>
        <w:jc w:val="left"/>
        <w:rPr>
          <w:ins w:id="775" w:author="Author" w:date="2016-05-27T12:56:00Z"/>
          <w:rFonts w:ascii="Times New Roman" w:hAnsi="Times New Roman" w:cs="Times New Roman"/>
          <w:bCs/>
          <w:color w:val="auto"/>
          <w:rPrChange w:id="776" w:author="Author" w:date="2016-05-27T14:08:00Z">
            <w:rPr>
              <w:ins w:id="777" w:author="Author" w:date="2016-05-27T12:56:00Z"/>
              <w:rFonts w:cs="Arial"/>
              <w:bCs/>
              <w:color w:val="auto"/>
              <w:sz w:val="14"/>
            </w:rPr>
          </w:rPrChange>
        </w:rPr>
        <w:pPrChange w:id="778" w:author="Author" w:date="2016-05-27T12:57:00Z">
          <w:pPr>
            <w:pStyle w:val="NormalWeb"/>
            <w:tabs>
              <w:tab w:val="left" w:pos="840"/>
            </w:tabs>
            <w:spacing w:before="0" w:beforeAutospacing="0" w:after="0" w:afterAutospacing="0" w:line="240" w:lineRule="auto"/>
            <w:jc w:val="left"/>
          </w:pPr>
        </w:pPrChange>
      </w:pPr>
      <w:ins w:id="779" w:author="Author" w:date="2016-05-27T12:56:00Z">
        <w:r w:rsidRPr="00B6270E">
          <w:rPr>
            <w:rFonts w:asciiTheme="minorHAnsi" w:hAnsiTheme="minorHAnsi"/>
            <w:rPrChange w:id="780" w:author="Author" w:date="2016-05-27T14:08:00Z">
              <w:rPr>
                <w:rFonts w:asciiTheme="minorHAnsi" w:hAnsiTheme="minorHAnsi"/>
                <w:b/>
              </w:rPr>
            </w:rPrChange>
          </w:rPr>
          <w:t xml:space="preserve">Compile this file. </w:t>
        </w:r>
        <w:r w:rsidRPr="00B6270E">
          <w:rPr>
            <w:rFonts w:asciiTheme="minorHAnsi" w:hAnsiTheme="minorHAnsi" w:cs="Arial"/>
            <w:bCs/>
            <w:color w:val="auto"/>
            <w:rPrChange w:id="781" w:author="Author" w:date="2016-05-27T14:08:00Z">
              <w:rPr>
                <w:rFonts w:cs="Arial"/>
                <w:bCs/>
                <w:color w:val="auto"/>
                <w:sz w:val="14"/>
              </w:rPr>
            </w:rPrChange>
          </w:rPr>
          <w:t>If the compiler cannot access the libraries for the file, go to Sketch&gt;Include libraries and manually link the libraries in the “library” folder in the “Arduino_Chemostat_Code_and_Supporting_Library” folder to the chemostatController.ino file.</w:t>
        </w:r>
      </w:ins>
    </w:p>
    <w:p w14:paraId="7F33F196" w14:textId="7A1D60A9" w:rsidR="001F126A" w:rsidRDefault="001F126A">
      <w:pPr>
        <w:pStyle w:val="ListParagraph"/>
        <w:numPr>
          <w:ilvl w:val="1"/>
          <w:numId w:val="24"/>
        </w:numPr>
        <w:tabs>
          <w:tab w:val="left" w:pos="840"/>
        </w:tabs>
        <w:spacing w:line="240" w:lineRule="auto"/>
        <w:rPr>
          <w:ins w:id="782" w:author="Author" w:date="2016-06-03T09:47:00Z"/>
          <w:rFonts w:asciiTheme="minorHAnsi" w:eastAsia="SimSun" w:hAnsiTheme="minorHAnsi"/>
          <w:kern w:val="2"/>
          <w:sz w:val="24"/>
          <w:szCs w:val="24"/>
          <w:lang w:eastAsia="zh-CN"/>
        </w:rPr>
        <w:pPrChange w:id="783" w:author="Author" w:date="2016-06-03T09:47:00Z">
          <w:pPr>
            <w:pStyle w:val="ListParagraph"/>
            <w:numPr>
              <w:numId w:val="24"/>
            </w:numPr>
            <w:spacing w:after="240" w:line="240" w:lineRule="auto"/>
            <w:ind w:left="555" w:hanging="555"/>
            <w:contextualSpacing w:val="0"/>
          </w:pPr>
        </w:pPrChange>
      </w:pPr>
      <w:ins w:id="784" w:author="Author" w:date="2016-06-03T09:46:00Z">
        <w:r>
          <w:rPr>
            <w:rFonts w:asciiTheme="minorHAnsi" w:eastAsia="SimSun" w:hAnsiTheme="minorHAnsi"/>
            <w:kern w:val="2"/>
            <w:sz w:val="24"/>
            <w:szCs w:val="24"/>
            <w:lang w:eastAsia="zh-CN"/>
          </w:rPr>
          <w:t>Stack the PCB on the microcontroller and connect the microcontroller to the computer via an A-B USB cable. Upload the code to the microcontroller.</w:t>
        </w:r>
      </w:ins>
    </w:p>
    <w:p w14:paraId="54122DAD" w14:textId="77777777" w:rsidR="001F126A" w:rsidRPr="00D0566B" w:rsidRDefault="001F126A">
      <w:pPr>
        <w:pStyle w:val="ListParagraph"/>
        <w:tabs>
          <w:tab w:val="left" w:pos="840"/>
        </w:tabs>
        <w:spacing w:line="240" w:lineRule="auto"/>
        <w:ind w:left="555"/>
        <w:rPr>
          <w:ins w:id="785" w:author="Author" w:date="2016-06-03T09:46:00Z"/>
          <w:rFonts w:asciiTheme="minorHAnsi" w:eastAsia="SimSun" w:hAnsiTheme="minorHAnsi"/>
          <w:kern w:val="2"/>
          <w:sz w:val="24"/>
          <w:szCs w:val="24"/>
          <w:lang w:eastAsia="zh-CN"/>
          <w:rPrChange w:id="786" w:author="Author" w:date="2016-06-03T09:47:00Z">
            <w:rPr>
              <w:ins w:id="787" w:author="Author" w:date="2016-06-03T09:46:00Z"/>
            </w:rPr>
          </w:rPrChange>
        </w:rPr>
        <w:pPrChange w:id="788" w:author="Author" w:date="2016-06-03T09:47:00Z">
          <w:pPr>
            <w:pStyle w:val="ListParagraph"/>
            <w:numPr>
              <w:numId w:val="24"/>
            </w:numPr>
            <w:spacing w:after="240" w:line="240" w:lineRule="auto"/>
            <w:ind w:left="555" w:hanging="555"/>
            <w:contextualSpacing w:val="0"/>
          </w:pPr>
        </w:pPrChange>
      </w:pPr>
    </w:p>
    <w:p w14:paraId="42D3702B" w14:textId="38C1D5CD" w:rsidR="00293BCB" w:rsidRPr="00B6270E" w:rsidRDefault="00293BCB">
      <w:pPr>
        <w:pStyle w:val="ListParagraph"/>
        <w:numPr>
          <w:ilvl w:val="1"/>
          <w:numId w:val="24"/>
        </w:numPr>
        <w:spacing w:after="240" w:line="240" w:lineRule="auto"/>
        <w:contextualSpacing w:val="0"/>
        <w:rPr>
          <w:ins w:id="789" w:author="Author" w:date="2016-05-27T13:27:00Z"/>
          <w:rFonts w:asciiTheme="minorHAnsi" w:hAnsiTheme="minorHAnsi"/>
          <w:sz w:val="24"/>
          <w:szCs w:val="24"/>
        </w:rPr>
        <w:pPrChange w:id="790" w:author="Author" w:date="2016-05-27T12:56:00Z">
          <w:pPr>
            <w:pStyle w:val="ListParagraph"/>
            <w:numPr>
              <w:numId w:val="24"/>
            </w:numPr>
            <w:spacing w:after="240" w:line="240" w:lineRule="auto"/>
            <w:ind w:left="555" w:hanging="555"/>
            <w:contextualSpacing w:val="0"/>
          </w:pPr>
        </w:pPrChange>
      </w:pPr>
      <w:ins w:id="791" w:author="Author" w:date="2016-05-27T12:59:00Z">
        <w:r w:rsidRPr="00B6270E">
          <w:rPr>
            <w:rFonts w:asciiTheme="minorHAnsi" w:hAnsiTheme="minorHAnsi"/>
            <w:sz w:val="24"/>
            <w:szCs w:val="24"/>
            <w:rPrChange w:id="792" w:author="Author" w:date="2016-05-27T14:08:00Z">
              <w:rPr>
                <w:rFonts w:asciiTheme="minorHAnsi" w:hAnsiTheme="minorHAnsi"/>
                <w:b/>
                <w:sz w:val="24"/>
                <w:szCs w:val="24"/>
              </w:rPr>
            </w:rPrChange>
          </w:rPr>
          <w:t xml:space="preserve">The simplest way to test the hardware configuration is to hard-code different </w:t>
        </w:r>
      </w:ins>
      <w:ins w:id="793" w:author="Author" w:date="2016-05-27T13:27:00Z">
        <w:r w:rsidR="00822D94" w:rsidRPr="00B6270E">
          <w:rPr>
            <w:rFonts w:asciiTheme="minorHAnsi" w:hAnsiTheme="minorHAnsi"/>
            <w:sz w:val="24"/>
            <w:szCs w:val="24"/>
          </w:rPr>
          <w:t xml:space="preserve">settings for the </w:t>
        </w:r>
      </w:ins>
      <w:ins w:id="794" w:author="Author" w:date="2016-05-27T12:59:00Z">
        <w:r w:rsidRPr="00B6270E">
          <w:rPr>
            <w:rFonts w:asciiTheme="minorHAnsi" w:hAnsiTheme="minorHAnsi"/>
            <w:sz w:val="24"/>
            <w:szCs w:val="24"/>
            <w:rPrChange w:id="795" w:author="Author" w:date="2016-05-27T14:08:00Z">
              <w:rPr>
                <w:rFonts w:asciiTheme="minorHAnsi" w:hAnsiTheme="minorHAnsi"/>
                <w:b/>
                <w:sz w:val="24"/>
                <w:szCs w:val="24"/>
              </w:rPr>
            </w:rPrChange>
          </w:rPr>
          <w:t>devices.</w:t>
        </w:r>
      </w:ins>
    </w:p>
    <w:p w14:paraId="4482EE33" w14:textId="33C8D2C3" w:rsidR="00822D94" w:rsidRPr="00B6270E" w:rsidRDefault="00822D94">
      <w:pPr>
        <w:pStyle w:val="ListParagraph"/>
        <w:spacing w:after="240" w:line="240" w:lineRule="auto"/>
        <w:ind w:left="555"/>
        <w:contextualSpacing w:val="0"/>
        <w:rPr>
          <w:ins w:id="796" w:author="Author" w:date="2016-05-27T13:00:00Z"/>
          <w:rFonts w:asciiTheme="minorHAnsi" w:hAnsiTheme="minorHAnsi"/>
          <w:sz w:val="24"/>
          <w:szCs w:val="24"/>
        </w:rPr>
        <w:pPrChange w:id="797" w:author="Author" w:date="2016-05-27T13:31:00Z">
          <w:pPr>
            <w:pStyle w:val="ListParagraph"/>
            <w:numPr>
              <w:numId w:val="24"/>
            </w:numPr>
            <w:spacing w:after="240" w:line="240" w:lineRule="auto"/>
            <w:ind w:left="555" w:hanging="555"/>
            <w:contextualSpacing w:val="0"/>
          </w:pPr>
        </w:pPrChange>
      </w:pPr>
      <w:ins w:id="798" w:author="Author" w:date="2016-05-27T13:27:00Z">
        <w:r w:rsidRPr="00B6270E">
          <w:rPr>
            <w:rFonts w:asciiTheme="minorHAnsi" w:hAnsiTheme="minorHAnsi"/>
            <w:b/>
            <w:sz w:val="24"/>
            <w:szCs w:val="24"/>
          </w:rPr>
          <w:t>Note</w:t>
        </w:r>
      </w:ins>
      <w:ins w:id="799" w:author="Author" w:date="2016-06-03T09:48:00Z">
        <w:r w:rsidR="001F126A">
          <w:rPr>
            <w:rFonts w:asciiTheme="minorHAnsi" w:hAnsiTheme="minorHAnsi"/>
            <w:b/>
            <w:sz w:val="24"/>
            <w:szCs w:val="24"/>
          </w:rPr>
          <w:t xml:space="preserve"> about the PID control algorithm</w:t>
        </w:r>
      </w:ins>
      <w:ins w:id="800" w:author="Author" w:date="2016-05-27T13:27:00Z">
        <w:r w:rsidRPr="00B6270E">
          <w:rPr>
            <w:rFonts w:asciiTheme="minorHAnsi" w:hAnsiTheme="minorHAnsi"/>
            <w:b/>
            <w:sz w:val="24"/>
            <w:szCs w:val="24"/>
          </w:rPr>
          <w:t xml:space="preserve">* </w:t>
        </w:r>
        <w:r w:rsidRPr="00B6270E">
          <w:rPr>
            <w:rFonts w:asciiTheme="minorHAnsi" w:hAnsiTheme="minorHAnsi"/>
            <w:sz w:val="24"/>
            <w:szCs w:val="24"/>
            <w:rPrChange w:id="801" w:author="Author" w:date="2016-05-27T14:08:00Z">
              <w:rPr>
                <w:rFonts w:asciiTheme="minorHAnsi" w:hAnsiTheme="minorHAnsi"/>
                <w:b/>
                <w:sz w:val="24"/>
                <w:szCs w:val="24"/>
              </w:rPr>
            </w:rPrChange>
          </w:rPr>
          <w:t xml:space="preserve">The microcontroller will adjust the pulse-width-modulated current to the heating pad based on the thermometer readings and their relationship to the desired temperature (setpoint). This is performed by a Proportional-Integral-Derivative (PID) algorithm. </w:t>
        </w:r>
      </w:ins>
      <w:ins w:id="802" w:author="Author" w:date="2016-05-27T13:28:00Z">
        <w:r w:rsidRPr="00B6270E">
          <w:rPr>
            <w:rFonts w:asciiTheme="minorHAnsi" w:hAnsiTheme="minorHAnsi"/>
            <w:sz w:val="24"/>
            <w:szCs w:val="24"/>
          </w:rPr>
          <w:t xml:space="preserve">The setpoint is hard-coded to be 30°C, but can be changed and then recompiled. The weights of the PID constants are much lower than what would be optimal. This means that it will adapt the power output very slowly in response to perturbations. However, if the culturing vessel is not </w:t>
        </w:r>
      </w:ins>
      <w:ins w:id="803" w:author="Author" w:date="2016-05-27T13:30:00Z">
        <w:r w:rsidRPr="00B6270E">
          <w:rPr>
            <w:rFonts w:asciiTheme="minorHAnsi" w:hAnsiTheme="minorHAnsi"/>
            <w:sz w:val="24"/>
            <w:szCs w:val="24"/>
          </w:rPr>
          <w:t xml:space="preserve">thermodynamically perturbed, </w:t>
        </w:r>
        <w:del w:id="804" w:author="Author" w:date="2016-06-03T09:48:00Z">
          <w:r w:rsidRPr="00B6270E" w:rsidDel="001F126A">
            <w:rPr>
              <w:rFonts w:asciiTheme="minorHAnsi" w:hAnsiTheme="minorHAnsi"/>
              <w:sz w:val="24"/>
              <w:szCs w:val="24"/>
            </w:rPr>
            <w:delText>than</w:delText>
          </w:r>
        </w:del>
      </w:ins>
      <w:ins w:id="805" w:author="Author" w:date="2016-06-03T09:48:00Z">
        <w:r w:rsidR="001F126A" w:rsidRPr="00B6270E">
          <w:rPr>
            <w:rFonts w:asciiTheme="minorHAnsi" w:hAnsiTheme="minorHAnsi"/>
            <w:sz w:val="24"/>
            <w:szCs w:val="24"/>
          </w:rPr>
          <w:t>then</w:t>
        </w:r>
      </w:ins>
      <w:ins w:id="806" w:author="Author" w:date="2016-05-27T13:30:00Z">
        <w:r w:rsidRPr="00B6270E">
          <w:rPr>
            <w:rFonts w:asciiTheme="minorHAnsi" w:hAnsiTheme="minorHAnsi"/>
            <w:sz w:val="24"/>
            <w:szCs w:val="24"/>
          </w:rPr>
          <w:t xml:space="preserve"> the very low constants are acceptable.</w:t>
        </w:r>
      </w:ins>
    </w:p>
    <w:p w14:paraId="6DF8E66D" w14:textId="2CC3ADC0" w:rsidR="00293BCB" w:rsidRPr="00B6270E" w:rsidRDefault="00293BCB">
      <w:pPr>
        <w:pStyle w:val="ListParagraph"/>
        <w:numPr>
          <w:ilvl w:val="0"/>
          <w:numId w:val="24"/>
        </w:numPr>
        <w:spacing w:after="240" w:line="240" w:lineRule="auto"/>
        <w:contextualSpacing w:val="0"/>
        <w:rPr>
          <w:ins w:id="807" w:author="Author" w:date="2016-05-27T13:03:00Z"/>
          <w:rFonts w:asciiTheme="minorHAnsi" w:hAnsiTheme="minorHAnsi"/>
          <w:b/>
          <w:sz w:val="24"/>
          <w:szCs w:val="24"/>
        </w:rPr>
      </w:pPr>
      <w:ins w:id="808" w:author="Author" w:date="2016-05-27T13:01:00Z">
        <w:r w:rsidRPr="00B6270E">
          <w:rPr>
            <w:rFonts w:asciiTheme="minorHAnsi" w:hAnsiTheme="minorHAnsi"/>
            <w:b/>
            <w:sz w:val="24"/>
            <w:szCs w:val="24"/>
            <w:rPrChange w:id="809" w:author="Author" w:date="2016-05-27T14:08:00Z">
              <w:rPr>
                <w:rFonts w:asciiTheme="minorHAnsi" w:hAnsiTheme="minorHAnsi"/>
                <w:sz w:val="24"/>
                <w:szCs w:val="24"/>
              </w:rPr>
            </w:rPrChange>
          </w:rPr>
          <w:t>(</w:t>
        </w:r>
      </w:ins>
      <w:ins w:id="810" w:author="Author" w:date="2016-05-27T13:00:00Z">
        <w:r w:rsidRPr="00B6270E">
          <w:rPr>
            <w:rFonts w:asciiTheme="minorHAnsi" w:hAnsiTheme="minorHAnsi"/>
            <w:b/>
            <w:sz w:val="24"/>
            <w:szCs w:val="24"/>
            <w:rPrChange w:id="811" w:author="Author" w:date="2016-05-27T14:08:00Z">
              <w:rPr>
                <w:rFonts w:asciiTheme="minorHAnsi" w:hAnsiTheme="minorHAnsi"/>
                <w:sz w:val="24"/>
                <w:szCs w:val="24"/>
              </w:rPr>
            </w:rPrChange>
          </w:rPr>
          <w:t>Optional)</w:t>
        </w:r>
      </w:ins>
      <w:ins w:id="812" w:author="Author" w:date="2016-05-27T13:01:00Z">
        <w:r w:rsidRPr="00B6270E">
          <w:rPr>
            <w:rFonts w:asciiTheme="minorHAnsi" w:hAnsiTheme="minorHAnsi"/>
            <w:b/>
            <w:sz w:val="24"/>
            <w:szCs w:val="24"/>
            <w:rPrChange w:id="813" w:author="Author" w:date="2016-05-27T14:08:00Z">
              <w:rPr>
                <w:rFonts w:asciiTheme="minorHAnsi" w:hAnsiTheme="minorHAnsi"/>
                <w:sz w:val="24"/>
                <w:szCs w:val="24"/>
              </w:rPr>
            </w:rPrChange>
          </w:rPr>
          <w:t xml:space="preserve">- Test </w:t>
        </w:r>
      </w:ins>
      <w:ins w:id="814" w:author="Author" w:date="2016-05-27T13:03:00Z">
        <w:r w:rsidRPr="00B6270E">
          <w:rPr>
            <w:rFonts w:asciiTheme="minorHAnsi" w:hAnsiTheme="minorHAnsi"/>
            <w:b/>
            <w:sz w:val="24"/>
            <w:szCs w:val="24"/>
            <w:rPrChange w:id="815" w:author="Author" w:date="2016-05-27T14:08:00Z">
              <w:rPr>
                <w:rFonts w:asciiTheme="minorHAnsi" w:hAnsiTheme="minorHAnsi"/>
                <w:sz w:val="24"/>
                <w:szCs w:val="24"/>
              </w:rPr>
            </w:rPrChange>
          </w:rPr>
          <w:t>that the</w:t>
        </w:r>
      </w:ins>
      <w:ins w:id="816" w:author="Author" w:date="2016-05-27T13:01:00Z">
        <w:r w:rsidRPr="00B6270E">
          <w:rPr>
            <w:rFonts w:asciiTheme="minorHAnsi" w:hAnsiTheme="minorHAnsi"/>
            <w:b/>
            <w:sz w:val="24"/>
            <w:szCs w:val="24"/>
            <w:rPrChange w:id="817" w:author="Author" w:date="2016-05-27T14:08:00Z">
              <w:rPr>
                <w:rFonts w:asciiTheme="minorHAnsi" w:hAnsiTheme="minorHAnsi"/>
                <w:sz w:val="24"/>
                <w:szCs w:val="24"/>
              </w:rPr>
            </w:rPrChange>
          </w:rPr>
          <w:t xml:space="preserve"> Microcontroller</w:t>
        </w:r>
      </w:ins>
      <w:ins w:id="818" w:author="Author" w:date="2016-05-27T13:03:00Z">
        <w:r w:rsidRPr="00B6270E">
          <w:rPr>
            <w:rFonts w:asciiTheme="minorHAnsi" w:hAnsiTheme="minorHAnsi"/>
            <w:b/>
            <w:sz w:val="24"/>
            <w:szCs w:val="24"/>
            <w:rPrChange w:id="819" w:author="Author" w:date="2016-05-27T14:08:00Z">
              <w:rPr>
                <w:rFonts w:asciiTheme="minorHAnsi" w:hAnsiTheme="minorHAnsi"/>
                <w:sz w:val="24"/>
                <w:szCs w:val="24"/>
              </w:rPr>
            </w:rPrChange>
          </w:rPr>
          <w:t xml:space="preserve"> can receive messa</w:t>
        </w:r>
      </w:ins>
      <w:ins w:id="820" w:author="Author" w:date="2016-06-03T09:44:00Z">
        <w:r w:rsidR="001F126A">
          <w:rPr>
            <w:rFonts w:asciiTheme="minorHAnsi" w:hAnsiTheme="minorHAnsi"/>
            <w:b/>
            <w:sz w:val="24"/>
            <w:szCs w:val="24"/>
          </w:rPr>
          <w:t>g</w:t>
        </w:r>
      </w:ins>
      <w:ins w:id="821" w:author="Author" w:date="2016-05-27T13:03:00Z">
        <w:del w:id="822" w:author="Author" w:date="2016-06-03T09:44:00Z">
          <w:r w:rsidRPr="00B6270E" w:rsidDel="001F126A">
            <w:rPr>
              <w:rFonts w:asciiTheme="minorHAnsi" w:hAnsiTheme="minorHAnsi"/>
              <w:b/>
              <w:sz w:val="24"/>
              <w:szCs w:val="24"/>
              <w:rPrChange w:id="823" w:author="Author" w:date="2016-05-27T14:08:00Z">
                <w:rPr>
                  <w:rFonts w:asciiTheme="minorHAnsi" w:hAnsiTheme="minorHAnsi"/>
                  <w:sz w:val="24"/>
                  <w:szCs w:val="24"/>
                </w:rPr>
              </w:rPrChange>
            </w:rPr>
            <w:delText>f</w:delText>
          </w:r>
        </w:del>
        <w:r w:rsidRPr="00B6270E">
          <w:rPr>
            <w:rFonts w:asciiTheme="minorHAnsi" w:hAnsiTheme="minorHAnsi"/>
            <w:b/>
            <w:sz w:val="24"/>
            <w:szCs w:val="24"/>
            <w:rPrChange w:id="824" w:author="Author" w:date="2016-05-27T14:08:00Z">
              <w:rPr>
                <w:rFonts w:asciiTheme="minorHAnsi" w:hAnsiTheme="minorHAnsi"/>
                <w:sz w:val="24"/>
                <w:szCs w:val="24"/>
              </w:rPr>
            </w:rPrChange>
          </w:rPr>
          <w:t>es to dynamically control devices</w:t>
        </w:r>
      </w:ins>
    </w:p>
    <w:p w14:paraId="00ACE3E1" w14:textId="77777777" w:rsidR="00E04042" w:rsidRPr="00B6270E" w:rsidRDefault="00293BCB">
      <w:pPr>
        <w:spacing w:after="240" w:line="240" w:lineRule="auto"/>
        <w:ind w:left="555"/>
        <w:rPr>
          <w:ins w:id="825" w:author="Author" w:date="2016-05-27T13:03:00Z"/>
          <w:rFonts w:asciiTheme="minorHAnsi" w:hAnsiTheme="minorHAnsi"/>
          <w:rPrChange w:id="826" w:author="Author" w:date="2016-05-27T14:08:00Z">
            <w:rPr>
              <w:ins w:id="827" w:author="Author" w:date="2016-05-27T13:03:00Z"/>
            </w:rPr>
          </w:rPrChange>
        </w:rPr>
        <w:pPrChange w:id="828" w:author="Author" w:date="2016-05-27T13:07:00Z">
          <w:pPr>
            <w:pStyle w:val="ListParagraph"/>
            <w:numPr>
              <w:numId w:val="24"/>
            </w:numPr>
            <w:spacing w:after="240" w:line="240" w:lineRule="auto"/>
            <w:ind w:left="555" w:hanging="555"/>
            <w:contextualSpacing w:val="0"/>
          </w:pPr>
        </w:pPrChange>
      </w:pPr>
      <w:ins w:id="829" w:author="Author" w:date="2016-05-27T13:04:00Z">
        <w:r w:rsidRPr="00685B08">
          <w:rPr>
            <w:rFonts w:asciiTheme="minorHAnsi" w:hAnsiTheme="minorHAnsi"/>
          </w:rPr>
          <w:t xml:space="preserve">This step is optional because it is abstracted away </w:t>
        </w:r>
      </w:ins>
      <w:ins w:id="830" w:author="Author" w:date="2016-05-27T13:06:00Z">
        <w:r w:rsidR="00E04042" w:rsidRPr="00685B08">
          <w:rPr>
            <w:rFonts w:asciiTheme="minorHAnsi" w:hAnsiTheme="minorHAnsi"/>
          </w:rPr>
          <w:t xml:space="preserve">so </w:t>
        </w:r>
        <w:r w:rsidR="00E04042" w:rsidRPr="00B6270E">
          <w:rPr>
            <w:rFonts w:asciiTheme="minorHAnsi" w:hAnsiTheme="minorHAnsi"/>
            <w:rPrChange w:id="831" w:author="Author" w:date="2016-05-27T14:08:00Z">
              <w:rPr>
                <w:rFonts w:asciiTheme="minorHAnsi" w:hAnsiTheme="minorHAnsi"/>
              </w:rPr>
            </w:rPrChange>
          </w:rPr>
          <w:t>that the user should never need to know how to send messages in this arbitrary format. However, these instructions may be useful for troubleshooting or for improving the microcontroller code.</w:t>
        </w:r>
      </w:ins>
    </w:p>
    <w:p w14:paraId="03AEE105" w14:textId="77777777" w:rsidR="00E04042" w:rsidRPr="00B6270E" w:rsidRDefault="00E04042">
      <w:pPr>
        <w:pStyle w:val="NormalWeb"/>
        <w:numPr>
          <w:ilvl w:val="1"/>
          <w:numId w:val="24"/>
        </w:numPr>
        <w:tabs>
          <w:tab w:val="left" w:pos="840"/>
        </w:tabs>
        <w:spacing w:before="0" w:beforeAutospacing="0" w:after="0" w:afterAutospacing="0" w:line="240" w:lineRule="auto"/>
        <w:rPr>
          <w:ins w:id="832" w:author="Author" w:date="2016-05-27T13:07:00Z"/>
          <w:rFonts w:asciiTheme="minorHAnsi" w:hAnsiTheme="minorHAnsi" w:cs="Arial"/>
          <w:bCs/>
          <w:color w:val="auto"/>
          <w:rPrChange w:id="833" w:author="Author" w:date="2016-05-27T14:08:00Z">
            <w:rPr>
              <w:ins w:id="834" w:author="Author" w:date="2016-05-27T13:07:00Z"/>
              <w:rFonts w:cs="Arial"/>
              <w:bCs/>
              <w:color w:val="auto"/>
              <w:sz w:val="14"/>
            </w:rPr>
          </w:rPrChange>
        </w:rPr>
        <w:pPrChange w:id="835" w:author="Author" w:date="2016-05-27T13:07:00Z">
          <w:pPr>
            <w:pStyle w:val="NormalWeb"/>
            <w:numPr>
              <w:ilvl w:val="1"/>
              <w:numId w:val="3"/>
            </w:numPr>
            <w:tabs>
              <w:tab w:val="num" w:pos="360"/>
            </w:tabs>
            <w:spacing w:after="0"/>
            <w:ind w:left="555" w:hanging="555"/>
          </w:pPr>
        </w:pPrChange>
      </w:pPr>
      <w:ins w:id="836" w:author="Author" w:date="2016-05-27T13:07:00Z">
        <w:r w:rsidRPr="00B6270E">
          <w:rPr>
            <w:rFonts w:asciiTheme="minorHAnsi" w:hAnsiTheme="minorHAnsi" w:cs="Arial"/>
            <w:bCs/>
            <w:color w:val="auto"/>
            <w:rPrChange w:id="837" w:author="Author" w:date="2016-05-27T14:08:00Z">
              <w:rPr>
                <w:rFonts w:cs="Arial"/>
                <w:bCs/>
                <w:color w:val="auto"/>
                <w:sz w:val="14"/>
              </w:rPr>
            </w:rPrChange>
          </w:rPr>
          <w:t>In the Arduino IDE, click Tools&gt; Serial Monitor.</w:t>
        </w:r>
      </w:ins>
    </w:p>
    <w:p w14:paraId="66FB2BB8" w14:textId="77777777" w:rsidR="00E04042" w:rsidRPr="00B6270E" w:rsidRDefault="00E04042">
      <w:pPr>
        <w:pStyle w:val="NormalWeb"/>
        <w:numPr>
          <w:ilvl w:val="1"/>
          <w:numId w:val="24"/>
        </w:numPr>
        <w:tabs>
          <w:tab w:val="left" w:pos="840"/>
        </w:tabs>
        <w:spacing w:before="0" w:beforeAutospacing="0" w:after="0" w:afterAutospacing="0" w:line="240" w:lineRule="auto"/>
        <w:rPr>
          <w:ins w:id="838" w:author="Author" w:date="2016-05-27T13:07:00Z"/>
          <w:rFonts w:asciiTheme="minorHAnsi" w:hAnsiTheme="minorHAnsi" w:cs="Arial"/>
          <w:bCs/>
          <w:color w:val="auto"/>
        </w:rPr>
        <w:pPrChange w:id="839" w:author="Author" w:date="2016-05-27T13:07:00Z">
          <w:pPr>
            <w:pStyle w:val="NormalWeb"/>
            <w:numPr>
              <w:ilvl w:val="1"/>
              <w:numId w:val="3"/>
            </w:numPr>
            <w:tabs>
              <w:tab w:val="num" w:pos="360"/>
            </w:tabs>
            <w:spacing w:after="0"/>
            <w:ind w:left="555" w:hanging="555"/>
          </w:pPr>
        </w:pPrChange>
      </w:pPr>
      <w:ins w:id="840" w:author="Author" w:date="2016-05-27T13:07:00Z">
        <w:r w:rsidRPr="00B6270E">
          <w:rPr>
            <w:rFonts w:asciiTheme="minorHAnsi" w:hAnsiTheme="minorHAnsi" w:cs="Arial"/>
            <w:bCs/>
            <w:color w:val="auto"/>
            <w:rPrChange w:id="841" w:author="Author" w:date="2016-05-27T14:08:00Z">
              <w:rPr>
                <w:rFonts w:cs="Arial"/>
                <w:bCs/>
                <w:color w:val="auto"/>
                <w:sz w:val="14"/>
              </w:rPr>
            </w:rPrChange>
          </w:rPr>
          <w:t>Send “immeC,0.25,0.5, 255,e.”</w:t>
        </w:r>
      </w:ins>
    </w:p>
    <w:p w14:paraId="4CC9324E"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842" w:author="Author" w:date="2016-05-27T13:07:00Z"/>
          <w:rFonts w:asciiTheme="minorHAnsi" w:hAnsiTheme="minorHAnsi" w:cs="Arial"/>
          <w:bCs/>
          <w:color w:val="auto"/>
        </w:rPr>
      </w:pPr>
      <w:ins w:id="843" w:author="Author" w:date="2016-05-27T13:07:00Z">
        <w:r w:rsidRPr="00B6270E">
          <w:rPr>
            <w:rFonts w:asciiTheme="minorHAnsi" w:hAnsiTheme="minorHAnsi" w:cs="Arial"/>
            <w:bCs/>
            <w:color w:val="auto"/>
          </w:rPr>
          <w:t xml:space="preserve">“immeC” is simply the password, enabling the </w:t>
        </w:r>
        <w:r w:rsidRPr="00B6270E">
          <w:rPr>
            <w:rFonts w:asciiTheme="minorHAnsi" w:hAnsiTheme="minorHAnsi" w:cs="Arial"/>
            <w:b/>
            <w:bCs/>
            <w:color w:val="auto"/>
          </w:rPr>
          <w:t>imme</w:t>
        </w:r>
        <w:r w:rsidRPr="00B6270E">
          <w:rPr>
            <w:rFonts w:asciiTheme="minorHAnsi" w:hAnsiTheme="minorHAnsi" w:cs="Arial"/>
            <w:bCs/>
            <w:color w:val="auto"/>
          </w:rPr>
          <w:t xml:space="preserve">diate </w:t>
        </w:r>
        <w:r w:rsidRPr="00B6270E">
          <w:rPr>
            <w:rFonts w:asciiTheme="minorHAnsi" w:hAnsiTheme="minorHAnsi" w:cs="Arial"/>
            <w:b/>
            <w:bCs/>
            <w:color w:val="auto"/>
          </w:rPr>
          <w:t>C</w:t>
        </w:r>
        <w:r w:rsidRPr="00B6270E">
          <w:rPr>
            <w:rFonts w:asciiTheme="minorHAnsi" w:hAnsiTheme="minorHAnsi" w:cs="Arial"/>
            <w:bCs/>
            <w:color w:val="auto"/>
          </w:rPr>
          <w:t>ommand to follow and be accepted by the microscontroller.</w:t>
        </w:r>
      </w:ins>
    </w:p>
    <w:p w14:paraId="5D9BA99C"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844" w:author="Author" w:date="2016-05-27T13:07:00Z"/>
          <w:rFonts w:asciiTheme="minorHAnsi" w:hAnsiTheme="minorHAnsi" w:cs="Arial"/>
          <w:bCs/>
          <w:color w:val="auto"/>
        </w:rPr>
      </w:pPr>
      <w:ins w:id="845" w:author="Author" w:date="2016-05-27T13:07:00Z">
        <w:r w:rsidRPr="00B6270E">
          <w:rPr>
            <w:rFonts w:asciiTheme="minorHAnsi" w:hAnsiTheme="minorHAnsi" w:cs="Arial"/>
            <w:bCs/>
            <w:color w:val="auto"/>
          </w:rPr>
          <w:t>The second number indicates what the fraction of every 30 seconds for which power should be sent to pin MEDIA_PUMP of the microcontroller. By default, this is pin 6. This is done to control the flow rate of the peristaltic pump. In this example, the pump would be ON for 7.5 seconds and OFF for 22.5 seconds, repeatedly.</w:t>
        </w:r>
      </w:ins>
    </w:p>
    <w:p w14:paraId="37C6A641"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846" w:author="Author" w:date="2016-05-27T13:07:00Z"/>
          <w:rFonts w:asciiTheme="minorHAnsi" w:hAnsiTheme="minorHAnsi" w:cs="Arial"/>
          <w:bCs/>
          <w:color w:val="auto"/>
        </w:rPr>
      </w:pPr>
      <w:ins w:id="847" w:author="Author" w:date="2016-05-27T13:07:00Z">
        <w:r w:rsidRPr="00B6270E">
          <w:rPr>
            <w:rFonts w:asciiTheme="minorHAnsi" w:hAnsiTheme="minorHAnsi" w:cs="Arial"/>
            <w:bCs/>
            <w:color w:val="auto"/>
          </w:rPr>
          <w:t xml:space="preserve">Similar to the prior number, but it controls power to SAMPLING_PUMP. By default, this is pin 9. </w:t>
        </w:r>
      </w:ins>
    </w:p>
    <w:p w14:paraId="5AE4EA9F"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848" w:author="Author" w:date="2016-05-27T13:07:00Z"/>
          <w:rFonts w:asciiTheme="minorHAnsi" w:hAnsiTheme="minorHAnsi" w:cs="Arial"/>
          <w:bCs/>
          <w:color w:val="auto"/>
          <w:rPrChange w:id="849" w:author="Author" w:date="2016-05-27T14:08:00Z">
            <w:rPr>
              <w:ins w:id="850" w:author="Author" w:date="2016-05-27T13:07:00Z"/>
              <w:rFonts w:cs="Arial"/>
              <w:bCs/>
              <w:color w:val="auto"/>
              <w:sz w:val="14"/>
            </w:rPr>
          </w:rPrChange>
        </w:rPr>
      </w:pPr>
      <w:ins w:id="851" w:author="Author" w:date="2016-05-27T13:07:00Z">
        <w:r w:rsidRPr="00B6270E">
          <w:rPr>
            <w:rFonts w:asciiTheme="minorHAnsi" w:hAnsiTheme="minorHAnsi" w:cs="Arial"/>
            <w:bCs/>
            <w:color w:val="auto"/>
          </w:rPr>
          <w:t xml:space="preserve">“e” is the arbitrarily chosen termination character, indicating the </w:t>
        </w:r>
        <w:r w:rsidRPr="00B6270E">
          <w:rPr>
            <w:rFonts w:asciiTheme="minorHAnsi" w:hAnsiTheme="minorHAnsi" w:cs="Arial"/>
            <w:b/>
            <w:bCs/>
            <w:color w:val="auto"/>
          </w:rPr>
          <w:t>e</w:t>
        </w:r>
        <w:r w:rsidRPr="00B6270E">
          <w:rPr>
            <w:rFonts w:asciiTheme="minorHAnsi" w:hAnsiTheme="minorHAnsi" w:cs="Arial"/>
            <w:bCs/>
            <w:color w:val="auto"/>
          </w:rPr>
          <w:t>nd of a message.</w:t>
        </w:r>
      </w:ins>
    </w:p>
    <w:p w14:paraId="1B09BBE4" w14:textId="77777777" w:rsidR="00E04042" w:rsidRPr="00B6270E" w:rsidRDefault="00E04042">
      <w:pPr>
        <w:pStyle w:val="NormalWeb"/>
        <w:numPr>
          <w:ilvl w:val="1"/>
          <w:numId w:val="24"/>
        </w:numPr>
        <w:tabs>
          <w:tab w:val="left" w:pos="840"/>
        </w:tabs>
        <w:spacing w:before="0" w:beforeAutospacing="0" w:after="0" w:afterAutospacing="0" w:line="240" w:lineRule="auto"/>
        <w:rPr>
          <w:ins w:id="852" w:author="Author" w:date="2016-05-27T13:07:00Z"/>
          <w:rFonts w:asciiTheme="minorHAnsi" w:hAnsiTheme="minorHAnsi" w:cs="Arial"/>
          <w:bCs/>
          <w:color w:val="auto"/>
        </w:rPr>
        <w:pPrChange w:id="853" w:author="Author" w:date="2016-02-19T18:33:00Z">
          <w:pPr>
            <w:pStyle w:val="NormalWeb"/>
            <w:numPr>
              <w:ilvl w:val="1"/>
              <w:numId w:val="3"/>
            </w:numPr>
            <w:tabs>
              <w:tab w:val="num" w:pos="360"/>
            </w:tabs>
            <w:spacing w:after="0"/>
            <w:ind w:left="555" w:hanging="555"/>
          </w:pPr>
        </w:pPrChange>
      </w:pPr>
      <w:ins w:id="854" w:author="Author" w:date="2016-05-27T13:07:00Z">
        <w:r w:rsidRPr="00B6270E">
          <w:rPr>
            <w:rFonts w:asciiTheme="minorHAnsi" w:hAnsiTheme="minorHAnsi" w:cs="Arial"/>
            <w:bCs/>
            <w:color w:val="auto"/>
            <w:rPrChange w:id="855" w:author="Author" w:date="2016-05-27T14:08:00Z">
              <w:rPr>
                <w:rFonts w:cs="Arial"/>
                <w:bCs/>
                <w:color w:val="auto"/>
                <w:sz w:val="14"/>
              </w:rPr>
            </w:rPrChange>
          </w:rPr>
          <w:t>The Arduino will respond with “start&lt;time</w:t>
        </w:r>
        <w:r w:rsidRPr="00B6270E">
          <w:rPr>
            <w:rFonts w:asciiTheme="minorHAnsi" w:hAnsiTheme="minorHAnsi" w:cs="Arial"/>
            <w:bCs/>
            <w:color w:val="auto"/>
          </w:rPr>
          <w:t>&gt;,&lt;temperature&gt;,&lt;heating pwm&gt;,&lt;LEDs&gt;,&lt;LED pwm&gt;,e”.</w:t>
        </w:r>
      </w:ins>
    </w:p>
    <w:p w14:paraId="5F79E368"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56" w:author="Author" w:date="2016-05-27T13:07:00Z"/>
          <w:rFonts w:asciiTheme="minorHAnsi" w:hAnsiTheme="minorHAnsi" w:cs="Arial"/>
          <w:bCs/>
          <w:color w:val="auto"/>
        </w:rPr>
      </w:pPr>
      <w:ins w:id="857" w:author="Author" w:date="2016-05-27T13:07:00Z">
        <w:r w:rsidRPr="00B6270E">
          <w:rPr>
            <w:rFonts w:asciiTheme="minorHAnsi" w:hAnsiTheme="minorHAnsi" w:cs="Arial"/>
            <w:bCs/>
            <w:color w:val="auto"/>
          </w:rPr>
          <w:t>&lt;T</w:t>
        </w:r>
        <w:r w:rsidRPr="00B6270E">
          <w:rPr>
            <w:rFonts w:asciiTheme="minorHAnsi" w:hAnsiTheme="minorHAnsi" w:cs="Arial"/>
            <w:bCs/>
            <w:color w:val="auto"/>
            <w:rPrChange w:id="858" w:author="Author" w:date="2016-05-27T14:08:00Z">
              <w:rPr>
                <w:rFonts w:cs="Arial"/>
                <w:bCs/>
                <w:color w:val="auto"/>
                <w:sz w:val="14"/>
              </w:rPr>
            </w:rPrChange>
          </w:rPr>
          <w:t>ime</w:t>
        </w:r>
        <w:r w:rsidRPr="00B6270E">
          <w:rPr>
            <w:rFonts w:asciiTheme="minorHAnsi" w:hAnsiTheme="minorHAnsi" w:cs="Arial"/>
            <w:bCs/>
            <w:color w:val="auto"/>
          </w:rPr>
          <w:t>&gt; is</w:t>
        </w:r>
        <w:r w:rsidRPr="00B6270E">
          <w:rPr>
            <w:rFonts w:asciiTheme="minorHAnsi" w:hAnsiTheme="minorHAnsi" w:cs="Arial"/>
            <w:bCs/>
            <w:color w:val="auto"/>
            <w:rPrChange w:id="859" w:author="Author" w:date="2016-05-27T14:08:00Z">
              <w:rPr>
                <w:rFonts w:cs="Arial"/>
                <w:bCs/>
                <w:color w:val="auto"/>
                <w:sz w:val="14"/>
              </w:rPr>
            </w:rPrChange>
          </w:rPr>
          <w:t xml:space="preserve"> in milliseconds since it started or received </w:t>
        </w:r>
        <w:r w:rsidRPr="00B6270E">
          <w:rPr>
            <w:rFonts w:asciiTheme="minorHAnsi" w:hAnsiTheme="minorHAnsi" w:cs="Arial"/>
            <w:bCs/>
            <w:color w:val="auto"/>
          </w:rPr>
          <w:t xml:space="preserve">time </w:t>
        </w:r>
        <w:r w:rsidRPr="00B6270E">
          <w:rPr>
            <w:rFonts w:asciiTheme="minorHAnsi" w:hAnsiTheme="minorHAnsi" w:cs="Arial"/>
            <w:bCs/>
            <w:color w:val="auto"/>
            <w:rPrChange w:id="860" w:author="Author" w:date="2016-05-27T14:08:00Z">
              <w:rPr>
                <w:rFonts w:cs="Arial"/>
                <w:bCs/>
                <w:color w:val="auto"/>
                <w:sz w:val="14"/>
              </w:rPr>
            </w:rPrChange>
          </w:rPr>
          <w:t>course</w:t>
        </w:r>
        <w:r w:rsidRPr="00B6270E">
          <w:rPr>
            <w:rFonts w:asciiTheme="minorHAnsi" w:hAnsiTheme="minorHAnsi" w:cs="Arial"/>
            <w:bCs/>
            <w:color w:val="auto"/>
          </w:rPr>
          <w:t xml:space="preserve"> instructions&gt;.</w:t>
        </w:r>
      </w:ins>
    </w:p>
    <w:p w14:paraId="6215F4DB"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61" w:author="Author" w:date="2016-05-27T13:07:00Z"/>
          <w:rFonts w:asciiTheme="minorHAnsi" w:hAnsiTheme="minorHAnsi" w:cs="Arial"/>
          <w:bCs/>
          <w:color w:val="auto"/>
        </w:rPr>
      </w:pPr>
      <w:ins w:id="862" w:author="Author" w:date="2016-05-27T13:07:00Z">
        <w:r w:rsidRPr="00B6270E">
          <w:rPr>
            <w:rFonts w:asciiTheme="minorHAnsi" w:hAnsiTheme="minorHAnsi" w:cs="Arial"/>
            <w:bCs/>
            <w:color w:val="auto"/>
          </w:rPr>
          <w:t xml:space="preserve">&lt;Temperature&gt; is </w:t>
        </w:r>
        <w:r w:rsidRPr="00B6270E">
          <w:rPr>
            <w:rFonts w:asciiTheme="minorHAnsi" w:hAnsiTheme="minorHAnsi" w:cs="Arial"/>
            <w:bCs/>
            <w:color w:val="auto"/>
            <w:rPrChange w:id="863" w:author="Author" w:date="2016-05-27T14:08:00Z">
              <w:rPr>
                <w:rFonts w:cs="Arial"/>
                <w:bCs/>
                <w:color w:val="auto"/>
                <w:sz w:val="14"/>
              </w:rPr>
            </w:rPrChange>
          </w:rPr>
          <w:t xml:space="preserve">the temperature sensed by </w:t>
        </w:r>
        <w:r w:rsidRPr="00B6270E">
          <w:rPr>
            <w:rFonts w:asciiTheme="minorHAnsi" w:hAnsiTheme="minorHAnsi" w:cs="Arial"/>
            <w:bCs/>
            <w:color w:val="auto"/>
          </w:rPr>
          <w:t xml:space="preserve">the digital thermometer in Celsius. </w:t>
        </w:r>
      </w:ins>
    </w:p>
    <w:p w14:paraId="7F5F5ADC"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64" w:author="Author" w:date="2016-05-27T13:07:00Z"/>
          <w:rFonts w:asciiTheme="minorHAnsi" w:hAnsiTheme="minorHAnsi" w:cs="Arial"/>
          <w:bCs/>
          <w:color w:val="auto"/>
        </w:rPr>
      </w:pPr>
      <w:ins w:id="865" w:author="Author" w:date="2016-05-27T13:07:00Z">
        <w:r w:rsidRPr="00B6270E">
          <w:rPr>
            <w:rFonts w:asciiTheme="minorHAnsi" w:hAnsiTheme="minorHAnsi" w:cs="Arial"/>
            <w:bCs/>
            <w:color w:val="auto"/>
          </w:rPr>
          <w:t>&lt;heating pwm&gt; is the pulse-width-modulated</w:t>
        </w:r>
        <w:r w:rsidRPr="00B6270E">
          <w:rPr>
            <w:rFonts w:asciiTheme="minorHAnsi" w:hAnsiTheme="minorHAnsi" w:cs="Arial"/>
            <w:bCs/>
            <w:color w:val="auto"/>
            <w:rPrChange w:id="866" w:author="Author" w:date="2016-05-27T14:08:00Z">
              <w:rPr>
                <w:rFonts w:cs="Arial"/>
                <w:bCs/>
                <w:color w:val="auto"/>
                <w:sz w:val="14"/>
              </w:rPr>
            </w:rPrChange>
          </w:rPr>
          <w:t xml:space="preserve"> </w:t>
        </w:r>
        <w:r w:rsidRPr="00B6270E">
          <w:rPr>
            <w:rFonts w:asciiTheme="minorHAnsi" w:hAnsiTheme="minorHAnsi" w:cs="Arial"/>
            <w:bCs/>
            <w:color w:val="auto"/>
          </w:rPr>
          <w:t xml:space="preserve">of power </w:t>
        </w:r>
        <w:r w:rsidRPr="00B6270E">
          <w:rPr>
            <w:rFonts w:asciiTheme="minorHAnsi" w:hAnsiTheme="minorHAnsi" w:cs="Arial"/>
            <w:bCs/>
            <w:color w:val="auto"/>
            <w:rPrChange w:id="867" w:author="Author" w:date="2016-05-27T14:08:00Z">
              <w:rPr>
                <w:rFonts w:cs="Arial"/>
                <w:bCs/>
                <w:color w:val="auto"/>
                <w:sz w:val="14"/>
              </w:rPr>
            </w:rPrChange>
          </w:rPr>
          <w:t>to the heating pad</w:t>
        </w:r>
        <w:r w:rsidRPr="00B6270E">
          <w:rPr>
            <w:rFonts w:asciiTheme="minorHAnsi" w:hAnsiTheme="minorHAnsi" w:cs="Arial"/>
            <w:bCs/>
            <w:color w:val="auto"/>
          </w:rPr>
          <w:t xml:space="preserve"> on a scale of 0-255&gt;.</w:t>
        </w:r>
      </w:ins>
    </w:p>
    <w:p w14:paraId="082D99F2"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68" w:author="Author" w:date="2016-05-27T13:07:00Z"/>
          <w:rFonts w:asciiTheme="minorHAnsi" w:hAnsiTheme="minorHAnsi" w:cs="Arial"/>
          <w:bCs/>
          <w:color w:val="auto"/>
        </w:rPr>
      </w:pPr>
      <w:ins w:id="869" w:author="Author" w:date="2016-05-27T13:07:00Z">
        <w:r w:rsidRPr="00B6270E">
          <w:rPr>
            <w:rFonts w:asciiTheme="minorHAnsi" w:hAnsiTheme="minorHAnsi" w:cs="Arial"/>
            <w:bCs/>
            <w:color w:val="auto"/>
          </w:rPr>
          <w:t xml:space="preserve">&lt;LEDs&gt; is </w:t>
        </w:r>
        <w:r w:rsidRPr="00B6270E">
          <w:rPr>
            <w:rFonts w:asciiTheme="minorHAnsi" w:hAnsiTheme="minorHAnsi" w:cs="Arial"/>
            <w:bCs/>
            <w:color w:val="auto"/>
            <w:rPrChange w:id="870" w:author="Author" w:date="2016-05-27T14:08:00Z">
              <w:rPr>
                <w:rFonts w:cs="Arial"/>
                <w:bCs/>
                <w:color w:val="auto"/>
                <w:sz w:val="14"/>
              </w:rPr>
            </w:rPrChange>
          </w:rPr>
          <w:t>the number of LEDs that should be on</w:t>
        </w:r>
        <w:r w:rsidRPr="00B6270E">
          <w:rPr>
            <w:rFonts w:asciiTheme="minorHAnsi" w:hAnsiTheme="minorHAnsi" w:cs="Arial"/>
            <w:bCs/>
            <w:color w:val="auto"/>
          </w:rPr>
          <w:t xml:space="preserve"> from 0-64.</w:t>
        </w:r>
      </w:ins>
    </w:p>
    <w:p w14:paraId="58777B4E"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71" w:author="Author" w:date="2016-05-27T13:07:00Z"/>
          <w:rFonts w:asciiTheme="minorHAnsi" w:hAnsiTheme="minorHAnsi" w:cs="Arial"/>
          <w:bCs/>
          <w:color w:val="auto"/>
        </w:rPr>
      </w:pPr>
      <w:ins w:id="872" w:author="Author" w:date="2016-05-27T13:07:00Z">
        <w:r w:rsidRPr="00B6270E">
          <w:rPr>
            <w:rFonts w:asciiTheme="minorHAnsi" w:hAnsiTheme="minorHAnsi" w:cs="Arial"/>
            <w:bCs/>
            <w:color w:val="auto"/>
          </w:rPr>
          <w:t xml:space="preserve">&lt;LED pwm&gt; is </w:t>
        </w:r>
        <w:r w:rsidRPr="00B6270E">
          <w:rPr>
            <w:rFonts w:asciiTheme="minorHAnsi" w:hAnsiTheme="minorHAnsi" w:cs="Arial"/>
            <w:bCs/>
            <w:color w:val="auto"/>
            <w:rPrChange w:id="873" w:author="Author" w:date="2016-05-27T14:08:00Z">
              <w:rPr>
                <w:rFonts w:cs="Arial"/>
                <w:bCs/>
                <w:color w:val="auto"/>
                <w:sz w:val="14"/>
              </w:rPr>
            </w:rPrChange>
          </w:rPr>
          <w:t>th</w:t>
        </w:r>
        <w:r w:rsidRPr="00B6270E">
          <w:rPr>
            <w:rFonts w:asciiTheme="minorHAnsi" w:hAnsiTheme="minorHAnsi" w:cs="Arial"/>
            <w:bCs/>
            <w:color w:val="auto"/>
          </w:rPr>
          <w:t>e pulse-width-modulated brightness</w:t>
        </w:r>
        <w:r w:rsidRPr="00B6270E">
          <w:rPr>
            <w:rFonts w:asciiTheme="minorHAnsi" w:hAnsiTheme="minorHAnsi" w:cs="Arial"/>
            <w:bCs/>
            <w:color w:val="auto"/>
            <w:rPrChange w:id="874" w:author="Author" w:date="2016-05-27T14:08:00Z">
              <w:rPr>
                <w:rFonts w:cs="Arial"/>
                <w:bCs/>
                <w:color w:val="auto"/>
                <w:sz w:val="14"/>
              </w:rPr>
            </w:rPrChange>
          </w:rPr>
          <w:t xml:space="preserve"> of those LEDs on a scale of 0-15 LEDs.</w:t>
        </w:r>
        <w:r w:rsidRPr="00B6270E">
          <w:rPr>
            <w:rFonts w:asciiTheme="minorHAnsi" w:hAnsiTheme="minorHAnsi" w:cs="Arial"/>
            <w:bCs/>
            <w:color w:val="auto"/>
          </w:rPr>
          <w:t xml:space="preserve"> </w:t>
        </w:r>
      </w:ins>
    </w:p>
    <w:p w14:paraId="7AC2477C" w14:textId="77777777" w:rsidR="00E04042" w:rsidRPr="00B6270E" w:rsidRDefault="00E04042">
      <w:pPr>
        <w:pStyle w:val="NormalWeb"/>
        <w:numPr>
          <w:ilvl w:val="1"/>
          <w:numId w:val="24"/>
        </w:numPr>
        <w:tabs>
          <w:tab w:val="left" w:pos="840"/>
        </w:tabs>
        <w:spacing w:before="0" w:beforeAutospacing="0" w:after="0" w:afterAutospacing="0" w:line="240" w:lineRule="auto"/>
        <w:rPr>
          <w:ins w:id="875" w:author="Author" w:date="2016-05-27T13:07:00Z"/>
          <w:rFonts w:asciiTheme="minorHAnsi" w:hAnsiTheme="minorHAnsi" w:cs="Arial"/>
          <w:bCs/>
          <w:color w:val="auto"/>
          <w:rPrChange w:id="876" w:author="Author" w:date="2016-05-27T14:08:00Z">
            <w:rPr>
              <w:ins w:id="877" w:author="Author" w:date="2016-05-27T13:07:00Z"/>
              <w:rFonts w:cs="Arial"/>
              <w:bCs/>
              <w:color w:val="auto"/>
              <w:sz w:val="14"/>
            </w:rPr>
          </w:rPrChange>
        </w:rPr>
        <w:pPrChange w:id="878" w:author="Author" w:date="2016-02-19T18:33:00Z">
          <w:pPr>
            <w:pStyle w:val="NormalWeb"/>
            <w:numPr>
              <w:ilvl w:val="1"/>
              <w:numId w:val="3"/>
            </w:numPr>
            <w:tabs>
              <w:tab w:val="num" w:pos="360"/>
            </w:tabs>
            <w:spacing w:after="0"/>
            <w:ind w:left="555" w:hanging="555"/>
          </w:pPr>
        </w:pPrChange>
      </w:pPr>
      <w:ins w:id="879" w:author="Author" w:date="2016-05-27T13:07:00Z">
        <w:r w:rsidRPr="00B6270E">
          <w:rPr>
            <w:rFonts w:asciiTheme="minorHAnsi" w:hAnsiTheme="minorHAnsi" w:cs="Arial"/>
            <w:bCs/>
            <w:color w:val="auto"/>
          </w:rPr>
          <w:t>If the Arduino is not connected to anything, the returned values will be meaningless.</w:t>
        </w:r>
      </w:ins>
    </w:p>
    <w:p w14:paraId="0A3D4C52" w14:textId="77777777" w:rsidR="00293BCB" w:rsidRPr="00B6270E" w:rsidRDefault="00E04042">
      <w:pPr>
        <w:pStyle w:val="ListParagraph"/>
        <w:numPr>
          <w:ilvl w:val="0"/>
          <w:numId w:val="24"/>
        </w:numPr>
        <w:spacing w:after="240" w:line="240" w:lineRule="auto"/>
        <w:contextualSpacing w:val="0"/>
        <w:rPr>
          <w:ins w:id="880" w:author="Author" w:date="2016-05-27T13:08:00Z"/>
          <w:rFonts w:asciiTheme="minorHAnsi" w:hAnsiTheme="minorHAnsi"/>
          <w:b/>
          <w:sz w:val="24"/>
          <w:szCs w:val="24"/>
        </w:rPr>
      </w:pPr>
      <w:ins w:id="881" w:author="Author" w:date="2016-05-27T13:07:00Z">
        <w:r w:rsidRPr="00B6270E">
          <w:rPr>
            <w:rFonts w:asciiTheme="minorHAnsi" w:hAnsiTheme="minorHAnsi"/>
            <w:b/>
            <w:sz w:val="24"/>
            <w:szCs w:val="24"/>
            <w:rPrChange w:id="882" w:author="Author" w:date="2016-05-27T14:08:00Z">
              <w:rPr>
                <w:rFonts w:asciiTheme="minorHAnsi" w:hAnsiTheme="minorHAnsi"/>
                <w:sz w:val="24"/>
                <w:szCs w:val="24"/>
              </w:rPr>
            </w:rPrChange>
          </w:rPr>
          <w:t>(Optional</w:t>
        </w:r>
        <w:r w:rsidRPr="00B6270E">
          <w:rPr>
            <w:rFonts w:asciiTheme="minorHAnsi" w:hAnsiTheme="minorHAnsi"/>
            <w:b/>
            <w:sz w:val="24"/>
            <w:szCs w:val="24"/>
          </w:rPr>
          <w:t xml:space="preserve">) </w:t>
        </w:r>
      </w:ins>
      <w:ins w:id="883" w:author="Author" w:date="2016-05-27T13:08:00Z">
        <w:r w:rsidRPr="00B6270E">
          <w:rPr>
            <w:rFonts w:asciiTheme="minorHAnsi" w:hAnsiTheme="minorHAnsi"/>
            <w:b/>
            <w:sz w:val="24"/>
            <w:szCs w:val="24"/>
          </w:rPr>
          <w:t>–</w:t>
        </w:r>
      </w:ins>
      <w:ins w:id="884" w:author="Author" w:date="2016-05-27T13:07:00Z">
        <w:r w:rsidRPr="00B6270E">
          <w:rPr>
            <w:rFonts w:asciiTheme="minorHAnsi" w:hAnsiTheme="minorHAnsi"/>
            <w:b/>
            <w:sz w:val="24"/>
            <w:szCs w:val="24"/>
          </w:rPr>
          <w:t xml:space="preserve"> Test </w:t>
        </w:r>
      </w:ins>
      <w:ins w:id="885" w:author="Author" w:date="2016-05-27T13:08:00Z">
        <w:r w:rsidRPr="00B6270E">
          <w:rPr>
            <w:rFonts w:asciiTheme="minorHAnsi" w:hAnsiTheme="minorHAnsi"/>
            <w:b/>
            <w:sz w:val="24"/>
            <w:szCs w:val="24"/>
          </w:rPr>
          <w:t>that the microcontroller can receive messages to dynamically adjust the LED settings</w:t>
        </w:r>
      </w:ins>
    </w:p>
    <w:p w14:paraId="6CA5AB65" w14:textId="77777777" w:rsidR="00E04042" w:rsidRPr="00B6270E" w:rsidRDefault="00E04042">
      <w:pPr>
        <w:pStyle w:val="ListParagraph"/>
        <w:spacing w:after="240" w:line="240" w:lineRule="auto"/>
        <w:ind w:left="555"/>
        <w:contextualSpacing w:val="0"/>
        <w:rPr>
          <w:ins w:id="886" w:author="Author" w:date="2016-05-27T13:03:00Z"/>
          <w:rFonts w:asciiTheme="minorHAnsi" w:hAnsiTheme="minorHAnsi"/>
          <w:sz w:val="24"/>
          <w:szCs w:val="24"/>
          <w:rPrChange w:id="887" w:author="Author" w:date="2016-05-27T14:08:00Z">
            <w:rPr>
              <w:ins w:id="888" w:author="Author" w:date="2016-05-27T13:03:00Z"/>
              <w:rFonts w:asciiTheme="minorHAnsi" w:hAnsiTheme="minorHAnsi"/>
              <w:b/>
              <w:sz w:val="24"/>
              <w:szCs w:val="24"/>
            </w:rPr>
          </w:rPrChange>
        </w:rPr>
        <w:pPrChange w:id="889" w:author="Author" w:date="2016-05-27T13:08:00Z">
          <w:pPr>
            <w:pStyle w:val="ListParagraph"/>
            <w:numPr>
              <w:numId w:val="24"/>
            </w:numPr>
            <w:spacing w:after="240" w:line="240" w:lineRule="auto"/>
            <w:ind w:left="555" w:hanging="555"/>
            <w:contextualSpacing w:val="0"/>
          </w:pPr>
        </w:pPrChange>
      </w:pPr>
      <w:ins w:id="890" w:author="Author" w:date="2016-05-27T13:08:00Z">
        <w:r w:rsidRPr="00B6270E">
          <w:rPr>
            <w:rFonts w:asciiTheme="minorHAnsi" w:hAnsiTheme="minorHAnsi"/>
            <w:sz w:val="24"/>
            <w:szCs w:val="24"/>
          </w:rPr>
          <w:t>This step is optional for the same reasons</w:t>
        </w:r>
      </w:ins>
      <w:ins w:id="891" w:author="Author" w:date="2016-05-27T13:09:00Z">
        <w:r w:rsidRPr="00B6270E">
          <w:rPr>
            <w:rFonts w:asciiTheme="minorHAnsi" w:hAnsiTheme="minorHAnsi"/>
            <w:sz w:val="24"/>
            <w:szCs w:val="24"/>
          </w:rPr>
          <w:t xml:space="preserve"> as are</w:t>
        </w:r>
      </w:ins>
      <w:ins w:id="892" w:author="Author" w:date="2016-05-27T13:08:00Z">
        <w:r w:rsidRPr="00B6270E">
          <w:rPr>
            <w:rFonts w:asciiTheme="minorHAnsi" w:hAnsiTheme="minorHAnsi"/>
            <w:sz w:val="24"/>
            <w:szCs w:val="24"/>
          </w:rPr>
          <w:t xml:space="preserve"> mentioned above.</w:t>
        </w:r>
      </w:ins>
    </w:p>
    <w:p w14:paraId="2AAD3814" w14:textId="77777777" w:rsidR="00E04042" w:rsidRPr="00B6270E" w:rsidRDefault="00E04042">
      <w:pPr>
        <w:pStyle w:val="NormalWeb"/>
        <w:numPr>
          <w:ilvl w:val="1"/>
          <w:numId w:val="24"/>
        </w:numPr>
        <w:tabs>
          <w:tab w:val="left" w:pos="840"/>
        </w:tabs>
        <w:spacing w:before="0" w:beforeAutospacing="0" w:after="0" w:afterAutospacing="0" w:line="240" w:lineRule="auto"/>
        <w:rPr>
          <w:ins w:id="893" w:author="Author" w:date="2016-05-27T13:09:00Z"/>
          <w:rFonts w:asciiTheme="minorHAnsi" w:hAnsiTheme="minorHAnsi" w:cs="Arial"/>
          <w:bCs/>
          <w:color w:val="auto"/>
          <w:rPrChange w:id="894" w:author="Author" w:date="2016-05-27T14:08:00Z">
            <w:rPr>
              <w:ins w:id="895" w:author="Author" w:date="2016-05-27T13:09:00Z"/>
              <w:rFonts w:cs="Arial"/>
              <w:bCs/>
              <w:color w:val="auto"/>
              <w:sz w:val="14"/>
            </w:rPr>
          </w:rPrChange>
        </w:rPr>
        <w:pPrChange w:id="896" w:author="Author" w:date="2016-05-27T13:09:00Z">
          <w:pPr>
            <w:pStyle w:val="NormalWeb"/>
            <w:numPr>
              <w:ilvl w:val="1"/>
              <w:numId w:val="3"/>
            </w:numPr>
            <w:tabs>
              <w:tab w:val="num" w:pos="360"/>
            </w:tabs>
            <w:spacing w:after="0"/>
            <w:ind w:left="555" w:hanging="555"/>
          </w:pPr>
        </w:pPrChange>
      </w:pPr>
      <w:ins w:id="897" w:author="Author" w:date="2016-05-27T13:09:00Z">
        <w:r w:rsidRPr="00B6270E">
          <w:rPr>
            <w:rFonts w:asciiTheme="minorHAnsi" w:hAnsiTheme="minorHAnsi" w:cs="Arial"/>
            <w:bCs/>
            <w:color w:val="auto"/>
            <w:rPrChange w:id="898" w:author="Author" w:date="2016-05-27T14:08:00Z">
              <w:rPr>
                <w:rFonts w:cs="Arial"/>
                <w:bCs/>
                <w:color w:val="auto"/>
                <w:sz w:val="14"/>
              </w:rPr>
            </w:rPrChange>
          </w:rPr>
          <w:t>In the Arduino IDE, click Tools&gt; Serial Monitor.</w:t>
        </w:r>
      </w:ins>
    </w:p>
    <w:p w14:paraId="524D30CE" w14:textId="77777777" w:rsidR="00E04042" w:rsidRPr="00B6270E" w:rsidRDefault="00E04042">
      <w:pPr>
        <w:pStyle w:val="NormalWeb"/>
        <w:numPr>
          <w:ilvl w:val="1"/>
          <w:numId w:val="24"/>
        </w:numPr>
        <w:tabs>
          <w:tab w:val="left" w:pos="840"/>
        </w:tabs>
        <w:spacing w:before="0" w:beforeAutospacing="0" w:after="0" w:afterAutospacing="0" w:line="240" w:lineRule="auto"/>
        <w:rPr>
          <w:ins w:id="899" w:author="Author" w:date="2016-05-27T13:09:00Z"/>
          <w:rFonts w:asciiTheme="minorHAnsi" w:hAnsiTheme="minorHAnsi" w:cs="Arial"/>
          <w:bCs/>
          <w:color w:val="auto"/>
        </w:rPr>
        <w:pPrChange w:id="900" w:author="Author" w:date="2016-05-27T13:09:00Z">
          <w:pPr>
            <w:pStyle w:val="NormalWeb"/>
            <w:numPr>
              <w:ilvl w:val="1"/>
              <w:numId w:val="3"/>
            </w:numPr>
            <w:tabs>
              <w:tab w:val="num" w:pos="360"/>
            </w:tabs>
            <w:spacing w:after="0"/>
            <w:ind w:left="555" w:hanging="555"/>
          </w:pPr>
        </w:pPrChange>
      </w:pPr>
      <w:ins w:id="901" w:author="Author" w:date="2016-05-27T13:09:00Z">
        <w:r w:rsidRPr="00B6270E">
          <w:rPr>
            <w:rFonts w:asciiTheme="minorHAnsi" w:hAnsiTheme="minorHAnsi" w:cs="Arial"/>
            <w:bCs/>
            <w:color w:val="auto"/>
            <w:rPrChange w:id="902" w:author="Author" w:date="2016-05-27T14:08:00Z">
              <w:rPr>
                <w:rFonts w:cs="Arial"/>
                <w:bCs/>
                <w:color w:val="auto"/>
                <w:sz w:val="14"/>
              </w:rPr>
            </w:rPrChange>
          </w:rPr>
          <w:t>Send</w:t>
        </w:r>
        <w:r w:rsidRPr="00B6270E">
          <w:rPr>
            <w:rFonts w:asciiTheme="minorHAnsi" w:hAnsiTheme="minorHAnsi" w:cs="Arial"/>
            <w:bCs/>
            <w:color w:val="auto"/>
          </w:rPr>
          <w:t xml:space="preserve"> this arbitrary command:</w:t>
        </w:r>
        <w:r w:rsidRPr="00B6270E">
          <w:rPr>
            <w:rFonts w:asciiTheme="minorHAnsi" w:hAnsiTheme="minorHAnsi" w:cs="Arial"/>
            <w:bCs/>
            <w:color w:val="auto"/>
            <w:rPrChange w:id="903" w:author="Author" w:date="2016-05-27T14:08:00Z">
              <w:rPr>
                <w:rFonts w:cs="Arial"/>
                <w:bCs/>
                <w:color w:val="auto"/>
                <w:sz w:val="14"/>
              </w:rPr>
            </w:rPrChange>
          </w:rPr>
          <w:t xml:space="preserve"> “timeC,0,5,1,</w:t>
        </w:r>
        <w:r w:rsidRPr="00B6270E">
          <w:rPr>
            <w:rFonts w:asciiTheme="minorHAnsi" w:hAnsiTheme="minorHAnsi" w:cs="Arial"/>
            <w:bCs/>
            <w:color w:val="auto"/>
          </w:rPr>
          <w:t>8,e,timeC,1,10,5,8,e,timeC,2,45,5,8”.</w:t>
        </w:r>
      </w:ins>
    </w:p>
    <w:p w14:paraId="76562AFF"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04" w:author="Author" w:date="2016-05-27T13:09:00Z"/>
          <w:rFonts w:asciiTheme="minorHAnsi" w:hAnsiTheme="minorHAnsi" w:cs="Arial"/>
          <w:bCs/>
          <w:color w:val="auto"/>
        </w:rPr>
      </w:pPr>
      <w:ins w:id="905" w:author="Author" w:date="2016-05-27T13:09:00Z">
        <w:r w:rsidRPr="00B6270E">
          <w:rPr>
            <w:rFonts w:asciiTheme="minorHAnsi" w:hAnsiTheme="minorHAnsi" w:cs="Arial"/>
            <w:bCs/>
            <w:color w:val="auto"/>
          </w:rPr>
          <w:t>The microcontroller should turn on 1 LED with a pwm brightness of 8 after 5 seconds. Then it should turn on 5 LEDs with pwm brightness of 8 after 10 seconds. After 45 seconds, it should go dark.</w:t>
        </w:r>
      </w:ins>
    </w:p>
    <w:p w14:paraId="62BC6282"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06" w:author="Author" w:date="2016-05-27T13:09:00Z"/>
          <w:rFonts w:asciiTheme="minorHAnsi" w:hAnsiTheme="minorHAnsi" w:cs="Arial"/>
          <w:bCs/>
          <w:color w:val="auto"/>
        </w:rPr>
      </w:pPr>
      <w:ins w:id="907" w:author="Author" w:date="2016-05-27T13:09:00Z">
        <w:r w:rsidRPr="00B6270E">
          <w:rPr>
            <w:rFonts w:asciiTheme="minorHAnsi" w:hAnsiTheme="minorHAnsi" w:cs="Arial"/>
            <w:bCs/>
            <w:color w:val="auto"/>
          </w:rPr>
          <w:t>“timeC” starts every command because it sets the time-Course for the LED matrix to follow</w:t>
        </w:r>
      </w:ins>
    </w:p>
    <w:p w14:paraId="701C0864"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08" w:author="Author" w:date="2016-05-27T13:09:00Z"/>
          <w:rFonts w:asciiTheme="minorHAnsi" w:hAnsiTheme="minorHAnsi" w:cs="Arial"/>
          <w:bCs/>
          <w:color w:val="auto"/>
        </w:rPr>
      </w:pPr>
      <w:ins w:id="909" w:author="Author" w:date="2016-05-27T13:09:00Z">
        <w:r w:rsidRPr="00B6270E">
          <w:rPr>
            <w:rFonts w:asciiTheme="minorHAnsi" w:hAnsiTheme="minorHAnsi" w:cs="Arial"/>
            <w:bCs/>
            <w:color w:val="auto"/>
          </w:rPr>
          <w:t>The microcontroller saves these instructions in an array, and then continually checks if it is time to follow the next instruction. The first number in the message is the Row that the instructions should correspond to in that array.</w:t>
        </w:r>
      </w:ins>
    </w:p>
    <w:p w14:paraId="7E7AC522"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10" w:author="Author" w:date="2016-05-27T13:09:00Z"/>
          <w:rFonts w:asciiTheme="minorHAnsi" w:hAnsiTheme="minorHAnsi" w:cs="Arial"/>
          <w:bCs/>
          <w:color w:val="auto"/>
        </w:rPr>
      </w:pPr>
      <w:ins w:id="911" w:author="Author" w:date="2016-05-27T13:09:00Z">
        <w:r w:rsidRPr="00B6270E">
          <w:rPr>
            <w:rFonts w:asciiTheme="minorHAnsi" w:hAnsiTheme="minorHAnsi" w:cs="Arial"/>
            <w:bCs/>
            <w:color w:val="auto"/>
          </w:rPr>
          <w:t>At 45 seconds the matrix will go dark because, immediately after turning on 5 LEDs with pwm brightness of 8, it will see that the following instruction in row 3 says to have 0 LEDs with pwm brightness of 0 after 0 seconds. Therefore, it is best for the last row to be a time far in the future, if the lights should stay on. Similarly, the first “timeC” message should specify a time far enough in the future for the second message to have already arrived, for the same reason.</w:t>
        </w:r>
      </w:ins>
    </w:p>
    <w:p w14:paraId="46E99D44" w14:textId="77777777" w:rsidR="00293BCB" w:rsidRPr="00685B08" w:rsidRDefault="00E04042">
      <w:pPr>
        <w:pStyle w:val="NormalWeb"/>
        <w:numPr>
          <w:ilvl w:val="1"/>
          <w:numId w:val="24"/>
        </w:numPr>
        <w:tabs>
          <w:tab w:val="left" w:pos="840"/>
        </w:tabs>
        <w:spacing w:before="0" w:beforeAutospacing="0" w:after="0" w:afterAutospacing="0" w:line="240" w:lineRule="auto"/>
        <w:rPr>
          <w:ins w:id="912" w:author="Author" w:date="2016-05-27T13:09:00Z"/>
          <w:rFonts w:asciiTheme="minorHAnsi" w:hAnsiTheme="minorHAnsi" w:cs="Arial"/>
          <w:bCs/>
        </w:rPr>
        <w:pPrChange w:id="913" w:author="Author" w:date="2016-05-27T13:09:00Z">
          <w:pPr>
            <w:pStyle w:val="ListParagraph"/>
            <w:numPr>
              <w:numId w:val="24"/>
            </w:numPr>
            <w:spacing w:after="240" w:line="240" w:lineRule="auto"/>
            <w:ind w:left="555" w:hanging="555"/>
            <w:contextualSpacing w:val="0"/>
          </w:pPr>
        </w:pPrChange>
      </w:pPr>
      <w:ins w:id="914" w:author="Author" w:date="2016-05-27T13:09:00Z">
        <w:r w:rsidRPr="00B6270E">
          <w:rPr>
            <w:rFonts w:asciiTheme="minorHAnsi" w:hAnsiTheme="minorHAnsi" w:cs="Arial"/>
            <w:bCs/>
            <w:color w:val="auto"/>
            <w:rPrChange w:id="915" w:author="Author" w:date="2016-05-27T14:08:00Z">
              <w:rPr>
                <w:rFonts w:asciiTheme="minorHAnsi" w:hAnsiTheme="minorHAnsi" w:cs="Arial"/>
                <w:bCs/>
              </w:rPr>
            </w:rPrChange>
          </w:rPr>
          <w:t>Note that the microcontroller processes these messages slowly (a few “timeC” instructions per second), and that the serial buffer is only 64 characters long. Thus, to send a longer chain of commands, each “timeC” message should be delayed by a second.</w:t>
        </w:r>
      </w:ins>
    </w:p>
    <w:p w14:paraId="0B43138C" w14:textId="77777777" w:rsidR="00E04042" w:rsidRPr="00B6270E" w:rsidRDefault="00E04042">
      <w:pPr>
        <w:pStyle w:val="NormalWeb"/>
        <w:tabs>
          <w:tab w:val="left" w:pos="840"/>
        </w:tabs>
        <w:spacing w:before="0" w:beforeAutospacing="0" w:after="0" w:afterAutospacing="0" w:line="240" w:lineRule="auto"/>
        <w:ind w:left="555"/>
        <w:rPr>
          <w:ins w:id="916" w:author="Author" w:date="2016-05-18T14:36:00Z"/>
          <w:rFonts w:asciiTheme="minorHAnsi" w:hAnsiTheme="minorHAnsi" w:cs="Arial"/>
          <w:bCs/>
          <w:rPrChange w:id="917" w:author="Author" w:date="2016-05-27T14:08:00Z">
            <w:rPr>
              <w:ins w:id="918" w:author="Author" w:date="2016-05-18T14:36:00Z"/>
            </w:rPr>
          </w:rPrChange>
        </w:rPr>
        <w:pPrChange w:id="919" w:author="Author" w:date="2016-05-27T13:09:00Z">
          <w:pPr>
            <w:pStyle w:val="ListParagraph"/>
            <w:numPr>
              <w:numId w:val="24"/>
            </w:numPr>
            <w:spacing w:after="240" w:line="240" w:lineRule="auto"/>
            <w:ind w:left="555" w:hanging="555"/>
            <w:contextualSpacing w:val="0"/>
          </w:pPr>
        </w:pPrChange>
      </w:pPr>
    </w:p>
    <w:p w14:paraId="27518D2B" w14:textId="77777777" w:rsidR="007D0B26" w:rsidRPr="00B6270E" w:rsidRDefault="007D0B26" w:rsidP="00186D23">
      <w:pPr>
        <w:pStyle w:val="ListParagraph"/>
        <w:numPr>
          <w:ilvl w:val="0"/>
          <w:numId w:val="24"/>
        </w:numPr>
        <w:spacing w:after="240" w:line="240" w:lineRule="auto"/>
        <w:contextualSpacing w:val="0"/>
        <w:rPr>
          <w:rFonts w:asciiTheme="minorHAnsi" w:hAnsiTheme="minorHAnsi"/>
          <w:b/>
          <w:sz w:val="24"/>
          <w:szCs w:val="24"/>
        </w:rPr>
      </w:pPr>
      <w:r w:rsidRPr="00B6270E">
        <w:rPr>
          <w:rFonts w:asciiTheme="minorHAnsi" w:hAnsiTheme="minorHAnsi"/>
          <w:b/>
          <w:sz w:val="24"/>
          <w:szCs w:val="24"/>
        </w:rPr>
        <w:t xml:space="preserve">Install </w:t>
      </w:r>
      <w:del w:id="920" w:author="Author" w:date="2016-05-27T13:11:00Z">
        <w:r w:rsidRPr="00B6270E" w:rsidDel="00E04042">
          <w:rPr>
            <w:rFonts w:asciiTheme="minorHAnsi" w:hAnsiTheme="minorHAnsi"/>
            <w:b/>
            <w:sz w:val="24"/>
            <w:szCs w:val="24"/>
          </w:rPr>
          <w:delText>software</w:delText>
        </w:r>
      </w:del>
      <w:ins w:id="921" w:author="Author" w:date="2016-05-20T17:32:00Z">
        <w:del w:id="922" w:author="Author" w:date="2016-05-27T13:11:00Z">
          <w:r w:rsidR="00930F90" w:rsidRPr="00B6270E" w:rsidDel="00E04042">
            <w:rPr>
              <w:rFonts w:asciiTheme="minorHAnsi" w:hAnsiTheme="minorHAnsi"/>
              <w:b/>
              <w:sz w:val="24"/>
              <w:szCs w:val="24"/>
            </w:rPr>
            <w:delText xml:space="preserve"> and connect to hardware</w:delText>
          </w:r>
        </w:del>
      </w:ins>
      <w:ins w:id="923" w:author="Author" w:date="2016-05-27T13:12:00Z">
        <w:r w:rsidR="00E04042" w:rsidRPr="00B6270E">
          <w:rPr>
            <w:rFonts w:asciiTheme="minorHAnsi" w:hAnsiTheme="minorHAnsi"/>
            <w:b/>
            <w:sz w:val="24"/>
            <w:szCs w:val="24"/>
          </w:rPr>
          <w:t>software to control microscope and analyze images</w:t>
        </w:r>
      </w:ins>
      <w:del w:id="924" w:author="Author" w:date="2016-05-20T17:32:00Z">
        <w:r w:rsidRPr="00B6270E" w:rsidDel="00930F90">
          <w:rPr>
            <w:rFonts w:asciiTheme="minorHAnsi" w:hAnsiTheme="minorHAnsi"/>
            <w:b/>
            <w:sz w:val="24"/>
            <w:szCs w:val="24"/>
          </w:rPr>
          <w:delText>, assemble parts and prepare the bioreactor</w:delText>
        </w:r>
      </w:del>
    </w:p>
    <w:p w14:paraId="49B77901" w14:textId="2E02C2BF" w:rsidR="001F126A" w:rsidRPr="00D0566B" w:rsidRDefault="001F126A" w:rsidP="00186D23">
      <w:pPr>
        <w:pStyle w:val="ListParagraph"/>
        <w:numPr>
          <w:ilvl w:val="1"/>
          <w:numId w:val="24"/>
        </w:numPr>
        <w:tabs>
          <w:tab w:val="left" w:pos="840"/>
        </w:tabs>
        <w:spacing w:after="240" w:line="240" w:lineRule="auto"/>
        <w:ind w:left="0" w:firstLine="0"/>
        <w:contextualSpacing w:val="0"/>
        <w:rPr>
          <w:ins w:id="925" w:author="Author" w:date="2016-06-03T09:49:00Z"/>
          <w:rFonts w:asciiTheme="minorHAnsi" w:eastAsia="SimSun" w:hAnsiTheme="minorHAnsi"/>
          <w:kern w:val="2"/>
          <w:sz w:val="24"/>
          <w:szCs w:val="24"/>
          <w:lang w:eastAsia="zh-CN"/>
          <w:rPrChange w:id="926" w:author="Author" w:date="2016-06-03T09:49:00Z">
            <w:rPr>
              <w:ins w:id="927" w:author="Author" w:date="2016-06-03T09:49:00Z"/>
              <w:rFonts w:asciiTheme="minorHAnsi" w:hAnsiTheme="minorHAnsi"/>
              <w:bCs/>
              <w:sz w:val="24"/>
              <w:szCs w:val="24"/>
            </w:rPr>
          </w:rPrChange>
        </w:rPr>
      </w:pPr>
      <w:ins w:id="928" w:author="Author" w:date="2016-06-03T09:49:00Z">
        <w:r>
          <w:rPr>
            <w:rFonts w:asciiTheme="minorHAnsi" w:eastAsia="SimSun" w:hAnsiTheme="minorHAnsi"/>
            <w:kern w:val="2"/>
            <w:sz w:val="24"/>
            <w:szCs w:val="24"/>
            <w:lang w:eastAsia="zh-CN"/>
          </w:rPr>
          <w:t xml:space="preserve">Download and install </w:t>
        </w:r>
        <w:r>
          <w:rPr>
            <w:rFonts w:asciiTheme="minorHAnsi" w:hAnsiTheme="minorHAnsi"/>
            <w:bCs/>
            <w:sz w:val="24"/>
            <w:szCs w:val="24"/>
          </w:rPr>
          <w:t>FIJI</w:t>
        </w:r>
        <w:r w:rsidRPr="00687D3E">
          <w:rPr>
            <w:rFonts w:asciiTheme="minorHAnsi" w:hAnsiTheme="minorHAnsi"/>
            <w:bCs/>
            <w:sz w:val="24"/>
            <w:szCs w:val="24"/>
          </w:rPr>
          <w:fldChar w:fldCharType="begin" w:fldLock="1"/>
        </w:r>
        <w:r w:rsidRPr="00B6270E">
          <w:rPr>
            <w:rFonts w:asciiTheme="minorHAnsi" w:hAnsiTheme="minorHAnsi"/>
            <w:bCs/>
            <w:sz w:val="24"/>
            <w:szCs w:val="24"/>
          </w:rPr>
          <w:instrText>ADDIN CSL_CITATION { "citationItems" : [ { "id" : "ITEM-1", "itemData" : { "author" : [ { "dropping-particle" : "", "family" : "Schindelin", "given" : "Johannes", "non-dropping-particle" : "", "parse-names" : false, "suffix" : "" }, { "dropping-particle" : "", "family" : "Arganda-Carreras", "given" : "Ignacio", "non-dropping-particle" : "", "parse-names" : false, "suffix" : "" }, { "dropping-particle" : "", "family" : "Frise", "given" : "Erwin", "non-dropping-particle" : "", "parse-names" : false, "suffix" : "" }, { "dropping-particle" : "", "family" : "Kaynig", "given" : "Verena", "non-dropping-particle" : "", "parse-names" : false, "suffix" : "" }, { "dropping-particle" : "", "family" : "Longair", "given" : "Mark", "non-dropping-particle" : "", "parse-names" : false, "suffix" : "" }, { "dropping-particle" : "", "family" : "Pietzsch", "given" : "Tobias", "non-dropping-particle" : "", "parse-names" : false, "suffix" : "" }, { "dropping-particle" : "", "family" : "Preibisch", "given" : "Stephan", "non-dropping-particle" : "", "parse-names" : false, "suffix" : "" }, { "dropping-particle" : "", "family" : "Rueden", "given" : "Curtis", "non-dropping-particle" : "", "parse-names" : false, "suffix" : "" }, { "dropping-particle" : "", "family" : "Saalfeld", "given" : "Stephan", "non-dropping-particle" : "", "parse-names" : false, "suffix" : "" }, { "dropping-particle" : "", "family" : "Schmid", "given" : "Benjamin", "non-dropping-particle" : "", "parse-names" : false, "suffix" : "" }, { "dropping-particle" : "", "family" : "others", "given" : "", "non-dropping-particle" : "", "parse-names" : false, "suffix" : "" } ], "container-title" : "Nature methods", "id" : "ITEM-1", "issue" : "7", "issued" : { "date-parts" : [ [ "2012" ] ] }, "page" : "676-682", "publisher" : "Nature Publishing Group", "title" : "Fiji: an open-source platform for biological-image analysis", "type" : "article-journal", "volume" : "9" }, "uris" : [ "http://www.mendeley.com/documents/?uuid=ea1f0a86-b627-46a2-85b3-12d669f0c959", "http://www.mendeley.com/documents/?uuid=90a237d5-54be-4d22-a852-5b8e24e6b55e" ] } ], "mendeley" : { "formattedCitation" : "&lt;sup&gt;31&lt;/sup&gt;", "plainTextFormattedCitation" : "31", "previouslyFormattedCitation" : "&lt;sup&gt;31&lt;/sup&gt;" }, "properties" : { "noteIndex" : 0 }, "schema" : "https://github.com/citation-style-language/schema/raw/master/csl-citation.json" }</w:instrText>
        </w:r>
        <w:r w:rsidRPr="00687D3E">
          <w:rPr>
            <w:rFonts w:asciiTheme="minorHAnsi" w:hAnsiTheme="minorHAnsi"/>
            <w:bCs/>
            <w:sz w:val="24"/>
            <w:szCs w:val="24"/>
          </w:rPr>
          <w:fldChar w:fldCharType="separate"/>
        </w:r>
        <w:r w:rsidRPr="00B6270E">
          <w:rPr>
            <w:rFonts w:asciiTheme="minorHAnsi" w:hAnsiTheme="minorHAnsi"/>
            <w:bCs/>
            <w:noProof/>
            <w:sz w:val="24"/>
            <w:szCs w:val="24"/>
            <w:vertAlign w:val="superscript"/>
          </w:rPr>
          <w:t>31</w:t>
        </w:r>
        <w:r w:rsidRPr="00687D3E">
          <w:rPr>
            <w:rFonts w:asciiTheme="minorHAnsi" w:hAnsiTheme="minorHAnsi"/>
            <w:bCs/>
            <w:sz w:val="24"/>
            <w:szCs w:val="24"/>
          </w:rPr>
          <w:fldChar w:fldCharType="end"/>
        </w:r>
        <w:r w:rsidRPr="00B6270E">
          <w:rPr>
            <w:rFonts w:asciiTheme="minorHAnsi" w:hAnsiTheme="minorHAnsi"/>
            <w:bCs/>
            <w:sz w:val="24"/>
            <w:szCs w:val="24"/>
          </w:rPr>
          <w:t xml:space="preserve">.  </w:t>
        </w:r>
      </w:ins>
    </w:p>
    <w:p w14:paraId="7EA18402" w14:textId="7A9538F8" w:rsidR="00402448" w:rsidRPr="00B6270E" w:rsidRDefault="00760878" w:rsidP="00186D23">
      <w:pPr>
        <w:pStyle w:val="ListParagraph"/>
        <w:numPr>
          <w:ilvl w:val="1"/>
          <w:numId w:val="24"/>
        </w:numPr>
        <w:tabs>
          <w:tab w:val="left" w:pos="840"/>
        </w:tabs>
        <w:spacing w:after="240" w:line="240" w:lineRule="auto"/>
        <w:ind w:left="0" w:firstLine="0"/>
        <w:contextualSpacing w:val="0"/>
        <w:rPr>
          <w:ins w:id="929" w:author="Author" w:date="2016-05-27T12:48:00Z"/>
          <w:rFonts w:asciiTheme="minorHAnsi" w:eastAsia="SimSun" w:hAnsiTheme="minorHAnsi"/>
          <w:kern w:val="2"/>
          <w:sz w:val="24"/>
          <w:szCs w:val="24"/>
          <w:lang w:eastAsia="zh-CN"/>
          <w:rPrChange w:id="930" w:author="Author" w:date="2016-05-27T14:08:00Z">
            <w:rPr>
              <w:ins w:id="931" w:author="Author" w:date="2016-05-27T12:48:00Z"/>
              <w:rFonts w:asciiTheme="minorHAnsi" w:hAnsiTheme="minorHAnsi"/>
              <w:bCs/>
              <w:sz w:val="24"/>
              <w:szCs w:val="24"/>
            </w:rPr>
          </w:rPrChange>
        </w:rPr>
      </w:pPr>
      <w:r w:rsidRPr="00B6270E">
        <w:rPr>
          <w:rFonts w:asciiTheme="minorHAnsi" w:hAnsiTheme="minorHAnsi"/>
          <w:bCs/>
          <w:sz w:val="24"/>
          <w:szCs w:val="24"/>
        </w:rPr>
        <w:t>Download and configure Micro-Manager</w:t>
      </w:r>
      <w:r w:rsidR="00C67EC7" w:rsidRPr="00685B08">
        <w:rPr>
          <w:rFonts w:asciiTheme="minorHAnsi" w:hAnsiTheme="minorHAnsi"/>
          <w:bCs/>
          <w:sz w:val="24"/>
          <w:szCs w:val="24"/>
        </w:rPr>
        <w:fldChar w:fldCharType="begin" w:fldLock="1"/>
      </w:r>
      <w:r w:rsidR="004011B3" w:rsidRPr="00B6270E">
        <w:rPr>
          <w:rFonts w:asciiTheme="minorHAnsi" w:hAnsiTheme="minorHAnsi"/>
          <w:bCs/>
          <w:sz w:val="24"/>
          <w:szCs w:val="24"/>
        </w:rPr>
        <w:instrText>ADDIN CSL_CITATION { "citationItems" : [ { "id" : "ITEM-1", "itemData" : { "DOI" : "10.1002/0471142727.mb1420s92", "PMID" : "20890901", "abstract" : "With the advent of digital cameras and motorization of mechanical components, computer control of microscopes has become increasingly important. Software for microscope image acquisition should not only be easy to use, but also enable and encourage novel approaches. The open-source software package \ufffdManager aims to fulfill those goals. This unit provides step-by-step protocols describing how to get started working with \ufffdManager, as well as some starting points for advanced use of the software.", "author" : [ { "dropping-particle" : "", "family" : "Edelstein", "given" : "Arthur", "non-dropping-particle" : "", "parse-names" : false, "suffix" : "" }, { "dropping-particle" : "", "family" : "Amodaj", "given" : "Nenad", "non-dropping-particle" : "", "parse-names" : false, "suffix" : "" }, { "dropping-particle" : "", "family" : "Hoover", "given" : "Karl", "non-dropping-particle" : "", "parse-names" : false, "suffix" : "" }, { "dropping-particle" : "", "family" : "Vale", "given" : "Ron", "non-dropping-particle" : "", "parse-names" : false, "suffix" : "" }, { "dropping-particle" : "", "family" : "Stuurman", "given" : "Nico", "non-dropping-particle" : "", "parse-names" : false, "suffix" : "" } ], "container-title" : "Curr Protoc Mol Biol", "id" : "ITEM-1", "issued" : { "date-parts" : [ [ "2010", "10" ] ] }, "page" : "Unit14.20", "title" : "Computer control of microscopes using \ufffdManager.", "type" : "article-journal", "volume" : "Chapter 14" }, "uris" : [ "http://www.mendeley.com/documents/?uuid=fb770dd8-9945-409a-a437-4c84a138240b", "http://www.mendeley.com/documents/?uuid=4f5cc691-f5b0-4c8d-b30b-deb6fdbb9b22" ] }, { "id" : "ITEM-2", "itemData" : { "DOI" : "10.14440/jbm.2014.36", "ISSN" : "2326-9901", "PMID" : "25606571", "abstract" : "\u03bcManager is an open-source, cross-platform desktop application, to control a wide variety of motorized microscopes, scientific cameras, stages, illuminators, and other microscope accessories. Since its inception in 2005, \u03bcManager has grown to support a wide range of microscopy hardware and is now used by thousands of researchers around the world. The application provides a mature graphical user interface and offers open programming interfaces to facilitate plugins and scripts. Here, we present a guide to using some of the recently added advanced \u03bcManager features, including hardware synchronization, simultaneous use of multiple cameras, projection of patterned light onto a specimen, live slide mapping, imaging with multi-well plates, particle localization and tracking, and high-speed imaging.", "author" : [ { "dropping-particle" : "", "family" : "Edelstein", "given" : "Arthur D", "non-dropping-particle" : "", "parse-names" : false, "suffix" : "" }, { "dropping-particle" : "", "family" : "Tsuchida", "given" : "Mark A", "non-dropping-particle" : "", "parse-names" : false, "suffix" : "" }, { "dropping-particle" : "", "family" : "Amodaj", "given" : "Nenad", "non-dropping-particle" : "", "parse-names" : false, "suffix" : "" }, { "dropping-particle" : "", "family" : "Pinkard", "given" : "Henry", "non-dropping-particle" : "", "parse-names" : false, "suffix" : "" }, { "dropping-particle" : "", "family" : "Vale", "given" : "Ronald D", "non-dropping-particle" : "", "parse-names" : false, "suffix" : "" }, { "dropping-particle" : "", "family" : "Stuurman", "given" : "Nico", "non-dropping-particle" : "", "parse-names" : false, "suffix" : "" } ], "container-title" : "Journal of biological methods", "id" : "ITEM-2", "issue" : "2", "issued" : { "date-parts" : [ [ "0", "1" ] ] }, "title" : "Advanced methods of microscope control using \u03bcManager software.", "type" : "article-journal", "volume" : "1" }, "uris" : [ "http://www.mendeley.com/documents/?uuid=1d884d7d-3003-4a04-9bf7-48461a986503" ] } ], "mendeley" : { "formattedCitation" : "&lt;sup&gt;29,30&lt;/sup&gt;", "plainTextFormattedCitation" : "29,30", "previouslyFormattedCitation" : "&lt;sup&gt;29,30&lt;/sup&gt;" }, "properties" : { "noteIndex" : 0 }, "schema" : "https://github.com/citation-style-language/schema/raw/master/csl-citation.json" }</w:instrText>
      </w:r>
      <w:r w:rsidR="00C67EC7" w:rsidRPr="00B6270E">
        <w:rPr>
          <w:rFonts w:asciiTheme="minorHAnsi" w:hAnsiTheme="minorHAnsi"/>
          <w:bCs/>
          <w:sz w:val="24"/>
          <w:szCs w:val="24"/>
          <w:rPrChange w:id="932" w:author="Author" w:date="2016-05-27T14:08:00Z">
            <w:rPr>
              <w:rFonts w:asciiTheme="minorHAnsi" w:hAnsiTheme="minorHAnsi"/>
              <w:bCs/>
              <w:sz w:val="24"/>
              <w:szCs w:val="24"/>
            </w:rPr>
          </w:rPrChange>
        </w:rPr>
        <w:fldChar w:fldCharType="separate"/>
      </w:r>
      <w:r w:rsidR="004011B3" w:rsidRPr="00B6270E">
        <w:rPr>
          <w:rFonts w:asciiTheme="minorHAnsi" w:hAnsiTheme="minorHAnsi"/>
          <w:bCs/>
          <w:noProof/>
          <w:sz w:val="24"/>
          <w:szCs w:val="24"/>
          <w:vertAlign w:val="superscript"/>
        </w:rPr>
        <w:t>29,30</w:t>
      </w:r>
      <w:r w:rsidR="00C67EC7" w:rsidRPr="00685B08">
        <w:rPr>
          <w:rFonts w:asciiTheme="minorHAnsi" w:hAnsiTheme="minorHAnsi"/>
          <w:bCs/>
          <w:sz w:val="24"/>
          <w:szCs w:val="24"/>
        </w:rPr>
        <w:fldChar w:fldCharType="end"/>
      </w:r>
      <w:del w:id="933" w:author="Author" w:date="2016-05-10T10:27:00Z">
        <w:r w:rsidRPr="00B6270E" w:rsidDel="00AA356D">
          <w:rPr>
            <w:rFonts w:asciiTheme="minorHAnsi" w:hAnsiTheme="minorHAnsi"/>
            <w:bCs/>
            <w:sz w:val="24"/>
            <w:szCs w:val="24"/>
          </w:rPr>
          <w:delText>, run</w:delText>
        </w:r>
      </w:del>
      <w:r w:rsidRPr="00B6270E">
        <w:rPr>
          <w:rFonts w:asciiTheme="minorHAnsi" w:hAnsiTheme="minorHAnsi"/>
          <w:bCs/>
          <w:sz w:val="24"/>
          <w:szCs w:val="24"/>
        </w:rPr>
        <w:t xml:space="preserve"> as a FIJI plugin</w:t>
      </w:r>
      <w:r w:rsidR="00C67EC7" w:rsidRPr="00685B08">
        <w:rPr>
          <w:rFonts w:asciiTheme="minorHAnsi" w:hAnsiTheme="minorHAnsi"/>
          <w:bCs/>
          <w:sz w:val="24"/>
          <w:szCs w:val="24"/>
        </w:rPr>
        <w:fldChar w:fldCharType="begin" w:fldLock="1"/>
      </w:r>
      <w:r w:rsidR="004011B3" w:rsidRPr="00B6270E">
        <w:rPr>
          <w:rFonts w:asciiTheme="minorHAnsi" w:hAnsiTheme="minorHAnsi"/>
          <w:bCs/>
          <w:sz w:val="24"/>
          <w:szCs w:val="24"/>
        </w:rPr>
        <w:instrText>ADDIN CSL_CITATION { "citationItems" : [ { "id" : "ITEM-1", "itemData" : { "author" : [ { "dropping-particle" : "", "family" : "Schindelin", "given" : "Johannes", "non-dropping-particle" : "", "parse-names" : false, "suffix" : "" }, { "dropping-particle" : "", "family" : "Arganda-Carreras", "given" : "Ignacio", "non-dropping-particle" : "", "parse-names" : false, "suffix" : "" }, { "dropping-particle" : "", "family" : "Frise", "given" : "Erwin", "non-dropping-particle" : "", "parse-names" : false, "suffix" : "" }, { "dropping-particle" : "", "family" : "Kaynig", "given" : "Verena", "non-dropping-particle" : "", "parse-names" : false, "suffix" : "" }, { "dropping-particle" : "", "family" : "Longair", "given" : "Mark", "non-dropping-particle" : "", "parse-names" : false, "suffix" : "" }, { "dropping-particle" : "", "family" : "Pietzsch", "given" : "Tobias", "non-dropping-particle" : "", "parse-names" : false, "suffix" : "" }, { "dropping-particle" : "", "family" : "Preibisch", "given" : "Stephan", "non-dropping-particle" : "", "parse-names" : false, "suffix" : "" }, { "dropping-particle" : "", "family" : "Rueden", "given" : "Curtis", "non-dropping-particle" : "", "parse-names" : false, "suffix" : "" }, { "dropping-particle" : "", "family" : "Saalfeld", "given" : "Stephan", "non-dropping-particle" : "", "parse-names" : false, "suffix" : "" }, { "dropping-particle" : "", "family" : "Schmid", "given" : "Benjamin", "non-dropping-particle" : "", "parse-names" : false, "suffix" : "" }, { "dropping-particle" : "", "family" : "others", "given" : "", "non-dropping-particle" : "", "parse-names" : false, "suffix" : "" } ], "container-title" : "Nature methods", "id" : "ITEM-1", "issue" : "7", "issued" : { "date-parts" : [ [ "2012" ] ] }, "page" : "676-682", "publisher" : "Nature Publishing Group", "title" : "Fiji: an open-source platform for biological-image analysis", "type" : "article-journal", "volume" : "9" }, "uris" : [ "http://www.mendeley.com/documents/?uuid=ea1f0a86-b627-46a2-85b3-12d669f0c959", "http://www.mendeley.com/documents/?uuid=90a237d5-54be-4d22-a852-5b8e24e6b55e" ] } ], "mendeley" : { "formattedCitation" : "&lt;sup&gt;31&lt;/sup&gt;", "plainTextFormattedCitation" : "31", "previouslyFormattedCitation" : "&lt;sup&gt;31&lt;/sup&gt;" }, "properties" : { "noteIndex" : 0 }, "schema" : "https://github.com/citation-style-language/schema/raw/master/csl-citation.json" }</w:instrText>
      </w:r>
      <w:r w:rsidR="00C67EC7" w:rsidRPr="00B6270E">
        <w:rPr>
          <w:rFonts w:asciiTheme="minorHAnsi" w:hAnsiTheme="minorHAnsi"/>
          <w:bCs/>
          <w:sz w:val="24"/>
          <w:szCs w:val="24"/>
          <w:rPrChange w:id="934" w:author="Author" w:date="2016-05-27T14:08:00Z">
            <w:rPr>
              <w:rFonts w:asciiTheme="minorHAnsi" w:hAnsiTheme="minorHAnsi"/>
              <w:bCs/>
              <w:sz w:val="24"/>
              <w:szCs w:val="24"/>
            </w:rPr>
          </w:rPrChange>
        </w:rPr>
        <w:fldChar w:fldCharType="separate"/>
      </w:r>
      <w:r w:rsidR="004011B3" w:rsidRPr="00B6270E">
        <w:rPr>
          <w:rFonts w:asciiTheme="minorHAnsi" w:hAnsiTheme="minorHAnsi"/>
          <w:bCs/>
          <w:noProof/>
          <w:sz w:val="24"/>
          <w:szCs w:val="24"/>
          <w:vertAlign w:val="superscript"/>
        </w:rPr>
        <w:t>31</w:t>
      </w:r>
      <w:r w:rsidR="00C67EC7" w:rsidRPr="00685B08">
        <w:rPr>
          <w:rFonts w:asciiTheme="minorHAnsi" w:hAnsiTheme="minorHAnsi"/>
          <w:bCs/>
          <w:sz w:val="24"/>
          <w:szCs w:val="24"/>
        </w:rPr>
        <w:fldChar w:fldCharType="end"/>
      </w:r>
      <w:r w:rsidRPr="00B6270E">
        <w:rPr>
          <w:rFonts w:asciiTheme="minorHAnsi" w:hAnsiTheme="minorHAnsi"/>
          <w:bCs/>
          <w:sz w:val="24"/>
          <w:szCs w:val="24"/>
        </w:rPr>
        <w:t xml:space="preserve">.  </w:t>
      </w:r>
    </w:p>
    <w:p w14:paraId="15523551" w14:textId="77777777" w:rsidR="00402448" w:rsidRPr="00B6270E" w:rsidRDefault="00402448" w:rsidP="00402448">
      <w:pPr>
        <w:pStyle w:val="NormalWeb"/>
        <w:numPr>
          <w:ilvl w:val="2"/>
          <w:numId w:val="24"/>
        </w:numPr>
        <w:tabs>
          <w:tab w:val="left" w:pos="840"/>
        </w:tabs>
        <w:spacing w:before="0" w:beforeAutospacing="0" w:after="160" w:afterAutospacing="0" w:line="240" w:lineRule="auto"/>
        <w:jc w:val="left"/>
        <w:rPr>
          <w:ins w:id="935" w:author="Author" w:date="2016-05-27T12:48:00Z"/>
          <w:rFonts w:ascii="Times New Roman" w:hAnsi="Times New Roman" w:cs="Times New Roman"/>
          <w:color w:val="auto"/>
        </w:rPr>
      </w:pPr>
      <w:ins w:id="936" w:author="Author" w:date="2016-05-27T12:48:00Z">
        <w:r w:rsidRPr="00B6270E">
          <w:rPr>
            <w:rFonts w:ascii="Times New Roman" w:hAnsi="Times New Roman" w:cs="Times New Roman"/>
            <w:color w:val="auto"/>
          </w:rPr>
          <w:t>From the directory into which micromanager was downloaded, copy all of the “libmmgr_dal” files and paste them into the Fiji.app directory. Similarly, copy the “mmplugins” directory and the “mmautofocus” directory from the micromanager directory to the Fiji.app directory.</w:t>
        </w:r>
      </w:ins>
    </w:p>
    <w:p w14:paraId="0DD4302F" w14:textId="77777777" w:rsidR="00402448" w:rsidRPr="00685B08" w:rsidRDefault="00402448">
      <w:pPr>
        <w:pStyle w:val="NormalWeb"/>
        <w:numPr>
          <w:ilvl w:val="2"/>
          <w:numId w:val="24"/>
        </w:numPr>
        <w:tabs>
          <w:tab w:val="left" w:pos="840"/>
        </w:tabs>
        <w:spacing w:before="0" w:beforeAutospacing="0" w:after="160" w:afterAutospacing="0" w:line="240" w:lineRule="auto"/>
        <w:jc w:val="left"/>
        <w:rPr>
          <w:ins w:id="937" w:author="Author" w:date="2016-05-27T12:48:00Z"/>
          <w:rFonts w:ascii="Times New Roman" w:hAnsi="Times New Roman"/>
        </w:rPr>
        <w:pPrChange w:id="938" w:author="Author" w:date="2016-05-27T12:48:00Z">
          <w:pPr>
            <w:pStyle w:val="ListParagraph"/>
            <w:numPr>
              <w:ilvl w:val="1"/>
              <w:numId w:val="24"/>
            </w:numPr>
            <w:tabs>
              <w:tab w:val="left" w:pos="840"/>
            </w:tabs>
            <w:spacing w:after="240" w:line="240" w:lineRule="auto"/>
            <w:ind w:left="0" w:hanging="555"/>
            <w:contextualSpacing w:val="0"/>
          </w:pPr>
        </w:pPrChange>
      </w:pPr>
      <w:ins w:id="939" w:author="Author" w:date="2016-05-27T12:48:00Z">
        <w:r w:rsidRPr="00B6270E">
          <w:rPr>
            <w:rFonts w:ascii="Times New Roman" w:hAnsi="Times New Roman" w:cs="Times New Roman"/>
            <w:color w:val="auto"/>
            <w:rPrChange w:id="940" w:author="Author" w:date="2016-05-27T14:08:00Z">
              <w:rPr>
                <w:rFonts w:ascii="Times New Roman" w:hAnsi="Times New Roman"/>
              </w:rPr>
            </w:rPrChange>
          </w:rPr>
          <w:t>Copy the “plugins/Micro-Manager” directory from the micromanager main directory to the “plugins” directory in the Fiji.app directory.</w:t>
        </w:r>
      </w:ins>
    </w:p>
    <w:p w14:paraId="204920B1" w14:textId="77777777" w:rsidR="00402448" w:rsidRPr="00B6270E" w:rsidRDefault="00402448" w:rsidP="00402448">
      <w:pPr>
        <w:pStyle w:val="NormalWeb"/>
        <w:numPr>
          <w:ilvl w:val="1"/>
          <w:numId w:val="24"/>
        </w:numPr>
        <w:tabs>
          <w:tab w:val="left" w:pos="840"/>
        </w:tabs>
        <w:spacing w:before="0" w:beforeAutospacing="0" w:after="160" w:afterAutospacing="0" w:line="240" w:lineRule="auto"/>
        <w:jc w:val="left"/>
        <w:rPr>
          <w:ins w:id="941" w:author="Author" w:date="2016-05-27T12:48:00Z"/>
          <w:rFonts w:ascii="Times New Roman" w:hAnsi="Times New Roman" w:cs="Times New Roman"/>
          <w:color w:val="auto"/>
        </w:rPr>
      </w:pPr>
      <w:ins w:id="942" w:author="Author" w:date="2016-05-27T12:48:00Z">
        <w:r w:rsidRPr="00B6270E">
          <w:rPr>
            <w:rFonts w:ascii="Times New Roman" w:hAnsi="Times New Roman" w:cs="Times New Roman"/>
            <w:color w:val="auto"/>
          </w:rPr>
          <w:t>Ensure that the Java Virtual Machine (JVM) has access to most of the computer’s available memory. For Windows 7+, go to Control Panel&gt;Programs&gt;Java&gt;Java and enter “–Xms&lt;RAM HERE&gt;m”, where &lt;RAM HERE&gt; is the maximum number of megabytes that the JVM can use. Note that 1024 MB are equivalent to 1 GB.</w:t>
        </w:r>
      </w:ins>
    </w:p>
    <w:p w14:paraId="3077E0D2" w14:textId="77777777" w:rsidR="00402448" w:rsidRPr="00685B08" w:rsidRDefault="00402448">
      <w:pPr>
        <w:pStyle w:val="NormalWeb"/>
        <w:numPr>
          <w:ilvl w:val="1"/>
          <w:numId w:val="24"/>
        </w:numPr>
        <w:tabs>
          <w:tab w:val="left" w:pos="840"/>
        </w:tabs>
        <w:spacing w:before="0" w:beforeAutospacing="0" w:after="160" w:afterAutospacing="0" w:line="240" w:lineRule="auto"/>
        <w:jc w:val="left"/>
        <w:rPr>
          <w:ins w:id="943" w:author="Author" w:date="2016-05-27T13:39:00Z"/>
          <w:rFonts w:ascii="Times New Roman" w:hAnsi="Times New Roman"/>
        </w:rPr>
        <w:pPrChange w:id="944" w:author="Author" w:date="2016-05-27T13:13:00Z">
          <w:pPr>
            <w:pStyle w:val="ListParagraph"/>
            <w:numPr>
              <w:ilvl w:val="1"/>
              <w:numId w:val="24"/>
            </w:numPr>
            <w:tabs>
              <w:tab w:val="left" w:pos="840"/>
            </w:tabs>
            <w:spacing w:after="240" w:line="240" w:lineRule="auto"/>
            <w:ind w:left="0" w:hanging="555"/>
            <w:contextualSpacing w:val="0"/>
          </w:pPr>
        </w:pPrChange>
      </w:pPr>
      <w:ins w:id="945" w:author="Author" w:date="2016-05-27T12:48:00Z">
        <w:r w:rsidRPr="00B6270E">
          <w:rPr>
            <w:rFonts w:ascii="Times New Roman" w:hAnsi="Times New Roman" w:cs="Times New Roman"/>
            <w:color w:val="auto"/>
            <w:rPrChange w:id="946" w:author="Author" w:date="2016-05-27T14:08:00Z">
              <w:rPr>
                <w:rFonts w:ascii="Times New Roman" w:hAnsi="Times New Roman"/>
              </w:rPr>
            </w:rPrChange>
          </w:rPr>
          <w:t>Go to FIJI&gt;Edit&gt;Options&gt;Memory &amp; Threads. Ensure that FIJI has access to most of the computer’s available RAM. Set the number of parallel threads equal to the number of logical processors on your computer.</w:t>
        </w:r>
      </w:ins>
    </w:p>
    <w:p w14:paraId="01F8ACD0" w14:textId="77777777" w:rsidR="00196F20" w:rsidRPr="00B6270E" w:rsidRDefault="00196F20" w:rsidP="00196F20">
      <w:pPr>
        <w:pStyle w:val="NormalWeb"/>
        <w:numPr>
          <w:ilvl w:val="1"/>
          <w:numId w:val="24"/>
        </w:numPr>
        <w:tabs>
          <w:tab w:val="left" w:pos="840"/>
        </w:tabs>
        <w:spacing w:before="0" w:beforeAutospacing="0" w:after="160" w:afterAutospacing="0" w:line="240" w:lineRule="auto"/>
        <w:jc w:val="left"/>
        <w:rPr>
          <w:ins w:id="947" w:author="Author" w:date="2016-05-27T13:39:00Z"/>
          <w:rFonts w:ascii="Times New Roman" w:hAnsi="Times New Roman" w:cs="Times New Roman"/>
          <w:color w:val="auto"/>
        </w:rPr>
      </w:pPr>
      <w:ins w:id="948" w:author="Author" w:date="2016-05-27T13:39:00Z">
        <w:r w:rsidRPr="00B6270E">
          <w:rPr>
            <w:rFonts w:ascii="Times New Roman" w:hAnsi="Times New Roman" w:cs="Times New Roman"/>
            <w:color w:val="auto"/>
          </w:rPr>
          <w:t>From FIJI click Plugins&gt;Micro-Manager&gt; Micro-Manager Studio.</w:t>
        </w:r>
      </w:ins>
    </w:p>
    <w:p w14:paraId="3C0A56D8"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949" w:author="Author" w:date="2016-05-27T13:39:00Z"/>
          <w:rFonts w:ascii="Times New Roman" w:hAnsi="Times New Roman" w:cs="Times New Roman"/>
          <w:color w:val="auto"/>
        </w:rPr>
      </w:pPr>
      <w:ins w:id="950" w:author="Author" w:date="2016-05-27T13:39:00Z">
        <w:r w:rsidRPr="00B6270E">
          <w:rPr>
            <w:rFonts w:ascii="Times New Roman" w:hAnsi="Times New Roman" w:cs="Times New Roman"/>
            <w:color w:val="auto"/>
          </w:rPr>
          <w:t>A pop-up may ask which configuration option you would like to use. Select “none” until you have created a configuration file.</w:t>
        </w:r>
      </w:ins>
    </w:p>
    <w:p w14:paraId="73B2678C"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951" w:author="Author" w:date="2016-05-27T13:39:00Z"/>
          <w:rFonts w:ascii="Times New Roman" w:hAnsi="Times New Roman" w:cs="Times New Roman"/>
          <w:color w:val="auto"/>
        </w:rPr>
      </w:pPr>
      <w:ins w:id="952" w:author="Author" w:date="2016-05-27T13:39:00Z">
        <w:r w:rsidRPr="00B6270E">
          <w:rPr>
            <w:rFonts w:ascii="Times New Roman" w:hAnsi="Times New Roman" w:cs="Times New Roman"/>
            <w:color w:val="auto"/>
          </w:rPr>
          <w:t>Go to Tools&gt; Hardware Configuration Wizard. Follow the instructions to enable micromanager to communicate to all of the devices which are used to control the microscope.</w:t>
        </w:r>
      </w:ins>
      <w:ins w:id="953" w:author="Author" w:date="2016-05-27T13:40:00Z">
        <w:r w:rsidRPr="00B6270E">
          <w:rPr>
            <w:rFonts w:ascii="Times New Roman" w:hAnsi="Times New Roman" w:cs="Times New Roman"/>
            <w:color w:val="auto"/>
          </w:rPr>
          <w:t xml:space="preserve"> </w:t>
        </w:r>
        <w:r w:rsidRPr="00B6270E">
          <w:rPr>
            <w:rFonts w:asciiTheme="minorHAnsi" w:hAnsiTheme="minorHAnsi"/>
          </w:rPr>
          <w:t>Include a “FreeSerialPort” device that can be used to communicate to the microcontroller.</w:t>
        </w:r>
      </w:ins>
    </w:p>
    <w:p w14:paraId="1E3B56DB" w14:textId="77777777" w:rsidR="00196F20" w:rsidRPr="00B6270E" w:rsidRDefault="00196F20" w:rsidP="00196F20">
      <w:pPr>
        <w:pStyle w:val="NormalWeb"/>
        <w:numPr>
          <w:ilvl w:val="2"/>
          <w:numId w:val="24"/>
        </w:numPr>
        <w:tabs>
          <w:tab w:val="left" w:pos="1680"/>
        </w:tabs>
        <w:spacing w:before="0" w:beforeAutospacing="0" w:after="160" w:afterAutospacing="0" w:line="240" w:lineRule="auto"/>
        <w:jc w:val="left"/>
        <w:rPr>
          <w:ins w:id="954" w:author="Author" w:date="2016-05-27T13:39:00Z"/>
          <w:rFonts w:ascii="Times New Roman" w:hAnsi="Times New Roman" w:cs="Times New Roman"/>
          <w:color w:val="auto"/>
        </w:rPr>
      </w:pPr>
      <w:ins w:id="955" w:author="Author" w:date="2016-05-27T13:39:00Z">
        <w:r w:rsidRPr="00B6270E">
          <w:rPr>
            <w:rFonts w:ascii="Times New Roman" w:hAnsi="Times New Roman" w:cs="Times New Roman"/>
            <w:color w:val="auto"/>
          </w:rPr>
          <w:t>Go to the “Devices” tab of the micromanager website for more detailed instructions.</w:t>
        </w:r>
      </w:ins>
    </w:p>
    <w:p w14:paraId="657FBFBC"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956" w:author="Author" w:date="2016-05-27T13:39:00Z"/>
          <w:rFonts w:ascii="Times New Roman" w:hAnsi="Times New Roman" w:cs="Times New Roman"/>
          <w:color w:val="auto"/>
        </w:rPr>
      </w:pPr>
      <w:ins w:id="957" w:author="Author" w:date="2016-05-27T13:39:00Z">
        <w:r w:rsidRPr="00B6270E">
          <w:rPr>
            <w:rFonts w:ascii="Times New Roman" w:hAnsi="Times New Roman" w:cs="Times New Roman"/>
            <w:color w:val="auto"/>
          </w:rPr>
          <w:t>Create a configuration group by clicking the “+” icon next to “Group:.” Give it a name and select the devices which will form the set of devices that need to be controlled by preset settings.</w:t>
        </w:r>
      </w:ins>
    </w:p>
    <w:p w14:paraId="70EB87A1"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958" w:author="Author" w:date="2016-05-27T13:39:00Z"/>
          <w:rFonts w:ascii="Times New Roman" w:hAnsi="Times New Roman" w:cs="Times New Roman"/>
          <w:color w:val="auto"/>
        </w:rPr>
      </w:pPr>
      <w:ins w:id="959" w:author="Author" w:date="2016-05-27T13:39:00Z">
        <w:r w:rsidRPr="00B6270E">
          <w:rPr>
            <w:rFonts w:ascii="Times New Roman" w:hAnsi="Times New Roman" w:cs="Times New Roman"/>
            <w:color w:val="auto"/>
          </w:rPr>
          <w:t>Create a configuration preset by clicking the “+” icon next to “Preset:.” Each configuration preset consists of a list of states in which the set of devices in the configuration group should be. These presets are useful for defining the channel states for multichannel image acquisition.</w:t>
        </w:r>
      </w:ins>
    </w:p>
    <w:p w14:paraId="16BF20C1" w14:textId="77777777" w:rsidR="00196F20" w:rsidRPr="00B6270E" w:rsidRDefault="00196F20" w:rsidP="00196F20">
      <w:pPr>
        <w:pStyle w:val="NormalWeb"/>
        <w:numPr>
          <w:ilvl w:val="1"/>
          <w:numId w:val="24"/>
        </w:numPr>
        <w:tabs>
          <w:tab w:val="left" w:pos="840"/>
        </w:tabs>
        <w:spacing w:before="0" w:beforeAutospacing="0" w:after="160" w:afterAutospacing="0" w:line="240" w:lineRule="auto"/>
        <w:jc w:val="left"/>
        <w:rPr>
          <w:ins w:id="960" w:author="Author" w:date="2016-05-27T13:39:00Z"/>
          <w:rFonts w:ascii="Times New Roman" w:hAnsi="Times New Roman" w:cs="Times New Roman"/>
          <w:color w:val="auto"/>
        </w:rPr>
      </w:pPr>
      <w:ins w:id="961" w:author="Author" w:date="2016-05-27T13:39:00Z">
        <w:r w:rsidRPr="00B6270E">
          <w:rPr>
            <w:rFonts w:ascii="Times New Roman" w:hAnsi="Times New Roman" w:cs="Times New Roman"/>
            <w:color w:val="auto"/>
          </w:rPr>
          <w:t>Test the configuration.</w:t>
        </w:r>
      </w:ins>
    </w:p>
    <w:p w14:paraId="3D5849EE" w14:textId="77777777" w:rsidR="00196F20" w:rsidRPr="00B6270E" w:rsidRDefault="00196F20" w:rsidP="00196F20">
      <w:pPr>
        <w:pStyle w:val="NormalWeb"/>
        <w:numPr>
          <w:ilvl w:val="3"/>
          <w:numId w:val="24"/>
        </w:numPr>
        <w:tabs>
          <w:tab w:val="left" w:pos="1680"/>
        </w:tabs>
        <w:spacing w:before="0" w:beforeAutospacing="0" w:after="160" w:afterAutospacing="0" w:line="240" w:lineRule="auto"/>
        <w:jc w:val="left"/>
        <w:rPr>
          <w:ins w:id="962" w:author="Author" w:date="2016-05-27T13:39:00Z"/>
          <w:rFonts w:ascii="Times New Roman" w:hAnsi="Times New Roman" w:cs="Times New Roman"/>
          <w:color w:val="auto"/>
        </w:rPr>
      </w:pPr>
      <w:ins w:id="963" w:author="Author" w:date="2016-05-27T13:39:00Z">
        <w:r w:rsidRPr="00B6270E">
          <w:rPr>
            <w:rFonts w:ascii="Times New Roman" w:hAnsi="Times New Roman" w:cs="Times New Roman"/>
            <w:color w:val="auto"/>
          </w:rPr>
          <w:t xml:space="preserve">Click the “Snap” icon to test that micromanager can take a picture. </w:t>
        </w:r>
      </w:ins>
    </w:p>
    <w:p w14:paraId="7F1903AD" w14:textId="77777777" w:rsidR="00196F20" w:rsidRPr="00B6270E" w:rsidRDefault="00196F20" w:rsidP="00196F20">
      <w:pPr>
        <w:pStyle w:val="NormalWeb"/>
        <w:numPr>
          <w:ilvl w:val="3"/>
          <w:numId w:val="24"/>
        </w:numPr>
        <w:tabs>
          <w:tab w:val="left" w:pos="1680"/>
        </w:tabs>
        <w:spacing w:before="0" w:beforeAutospacing="0" w:after="160" w:afterAutospacing="0" w:line="240" w:lineRule="auto"/>
        <w:jc w:val="left"/>
        <w:rPr>
          <w:ins w:id="964" w:author="Author" w:date="2016-05-27T13:39:00Z"/>
          <w:rFonts w:ascii="Times New Roman" w:hAnsi="Times New Roman" w:cs="Times New Roman"/>
          <w:color w:val="auto"/>
        </w:rPr>
      </w:pPr>
      <w:ins w:id="965" w:author="Author" w:date="2016-05-27T13:39:00Z">
        <w:r w:rsidRPr="00B6270E">
          <w:rPr>
            <w:rFonts w:ascii="Times New Roman" w:hAnsi="Times New Roman" w:cs="Times New Roman"/>
            <w:color w:val="auto"/>
          </w:rPr>
          <w:t>Go to Tools&gt;Stage Position List. Mark a few positions and test that micromanager can move the microscope stage to each position.</w:t>
        </w:r>
      </w:ins>
    </w:p>
    <w:p w14:paraId="7DAF0A57" w14:textId="77777777" w:rsidR="00760878" w:rsidRPr="00B6270E" w:rsidDel="001B1078" w:rsidRDefault="008D0427" w:rsidP="00B6270E">
      <w:pPr>
        <w:pStyle w:val="ListParagraph"/>
        <w:numPr>
          <w:ilvl w:val="1"/>
          <w:numId w:val="24"/>
        </w:numPr>
        <w:tabs>
          <w:tab w:val="left" w:pos="840"/>
        </w:tabs>
        <w:spacing w:after="240" w:line="240" w:lineRule="auto"/>
        <w:ind w:left="0" w:firstLine="0"/>
        <w:contextualSpacing w:val="0"/>
        <w:rPr>
          <w:ins w:id="966" w:author="Author" w:date="2016-05-18T10:39:00Z"/>
          <w:del w:id="967" w:author="Author" w:date="2016-05-27T13:53:00Z"/>
          <w:rFonts w:asciiTheme="minorHAnsi" w:eastAsia="SimSun" w:hAnsiTheme="minorHAnsi"/>
          <w:kern w:val="2"/>
          <w:sz w:val="24"/>
          <w:szCs w:val="24"/>
          <w:lang w:eastAsia="zh-CN"/>
          <w:rPrChange w:id="968" w:author="Author" w:date="2016-05-27T14:08:00Z">
            <w:rPr>
              <w:ins w:id="969" w:author="Author" w:date="2016-05-18T10:39:00Z"/>
              <w:del w:id="970" w:author="Author" w:date="2016-05-27T13:53:00Z"/>
              <w:rFonts w:asciiTheme="minorHAnsi" w:hAnsiTheme="minorHAnsi"/>
              <w:sz w:val="24"/>
              <w:szCs w:val="24"/>
            </w:rPr>
          </w:rPrChange>
        </w:rPr>
      </w:pPr>
      <w:ins w:id="971" w:author="Author" w:date="2016-05-17T15:12:00Z">
        <w:del w:id="972" w:author="Author" w:date="2016-05-27T13:53:00Z">
          <w:r w:rsidRPr="00B6270E" w:rsidDel="001B1078">
            <w:rPr>
              <w:rFonts w:asciiTheme="minorHAnsi" w:hAnsiTheme="minorHAnsi"/>
            </w:rPr>
            <w:delText>In the Hardware Configuration Wizard, i</w:delText>
          </w:r>
        </w:del>
      </w:ins>
      <w:del w:id="973" w:author="Author" w:date="2016-05-27T13:53:00Z">
        <w:r w:rsidR="00186D23" w:rsidRPr="00B6270E" w:rsidDel="001B1078">
          <w:rPr>
            <w:rFonts w:asciiTheme="minorHAnsi" w:hAnsiTheme="minorHAnsi"/>
          </w:rPr>
          <w:delText>Micro-M</w:delText>
        </w:r>
        <w:r w:rsidR="00760878" w:rsidRPr="00B6270E" w:rsidDel="001B1078">
          <w:rPr>
            <w:rFonts w:asciiTheme="minorHAnsi" w:hAnsiTheme="minorHAnsi"/>
          </w:rPr>
          <w:delText xml:space="preserve">anager’s hardware configuration wizard includes a “FreeSerialPort” device in the list of devices for it to control. This will be used </w:delText>
        </w:r>
      </w:del>
      <w:ins w:id="974" w:author="Author" w:date="2016-05-17T15:13:00Z">
        <w:del w:id="975" w:author="Author" w:date="2016-05-27T13:53:00Z">
          <w:r w:rsidRPr="00B6270E" w:rsidDel="001B1078">
            <w:rPr>
              <w:rFonts w:asciiTheme="minorHAnsi" w:hAnsiTheme="minorHAnsi"/>
            </w:rPr>
            <w:delText xml:space="preserve">that can be used </w:delText>
          </w:r>
        </w:del>
      </w:ins>
      <w:del w:id="976" w:author="Author" w:date="2016-05-27T13:53:00Z">
        <w:r w:rsidR="00760878" w:rsidRPr="00B6270E" w:rsidDel="001B1078">
          <w:rPr>
            <w:rFonts w:asciiTheme="minorHAnsi" w:hAnsiTheme="minorHAnsi"/>
          </w:rPr>
          <w:delText>to communicate to the microcontroller.</w:delText>
        </w:r>
      </w:del>
    </w:p>
    <w:p w14:paraId="3F2CAD9B" w14:textId="77777777" w:rsidR="00E04042" w:rsidRPr="00B6270E" w:rsidRDefault="00E5010E">
      <w:pPr>
        <w:pStyle w:val="ListParagraph"/>
        <w:numPr>
          <w:ilvl w:val="0"/>
          <w:numId w:val="24"/>
        </w:numPr>
        <w:tabs>
          <w:tab w:val="left" w:pos="840"/>
        </w:tabs>
        <w:spacing w:after="240" w:line="240" w:lineRule="auto"/>
        <w:contextualSpacing w:val="0"/>
        <w:rPr>
          <w:ins w:id="977" w:author="Author" w:date="2016-05-20T17:36:00Z"/>
          <w:rFonts w:asciiTheme="minorHAnsi" w:eastAsia="SimSun" w:hAnsiTheme="minorHAnsi"/>
          <w:b/>
          <w:kern w:val="2"/>
          <w:sz w:val="24"/>
          <w:szCs w:val="24"/>
          <w:lang w:eastAsia="zh-CN"/>
          <w:rPrChange w:id="978" w:author="Author" w:date="2016-05-27T14:08:00Z">
            <w:rPr>
              <w:ins w:id="979" w:author="Author" w:date="2016-05-20T17:36:00Z"/>
              <w:rFonts w:asciiTheme="minorHAnsi" w:eastAsia="SimSun" w:hAnsiTheme="minorHAnsi"/>
              <w:kern w:val="2"/>
              <w:sz w:val="24"/>
              <w:szCs w:val="24"/>
              <w:lang w:eastAsia="zh-CN"/>
            </w:rPr>
          </w:rPrChange>
        </w:rPr>
        <w:pPrChange w:id="980" w:author="Author" w:date="2016-05-27T13:13:00Z">
          <w:pPr>
            <w:pStyle w:val="ListParagraph"/>
            <w:numPr>
              <w:ilvl w:val="1"/>
              <w:numId w:val="24"/>
            </w:numPr>
            <w:tabs>
              <w:tab w:val="left" w:pos="840"/>
            </w:tabs>
            <w:spacing w:after="240" w:line="240" w:lineRule="auto"/>
            <w:ind w:left="0" w:hanging="555"/>
            <w:contextualSpacing w:val="0"/>
          </w:pPr>
        </w:pPrChange>
      </w:pPr>
      <w:ins w:id="981" w:author="Author" w:date="2016-05-20T17:36:00Z">
        <w:del w:id="982" w:author="Author" w:date="2016-05-27T13:53:00Z">
          <w:r w:rsidRPr="00B6270E" w:rsidDel="001B1078">
            <w:rPr>
              <w:rFonts w:asciiTheme="minorHAnsi" w:eastAsia="SimSun" w:hAnsiTheme="minorHAnsi"/>
              <w:kern w:val="2"/>
              <w:sz w:val="24"/>
              <w:szCs w:val="24"/>
              <w:lang w:eastAsia="zh-CN"/>
            </w:rPr>
            <w:delText xml:space="preserve">Connect the </w:delText>
          </w:r>
        </w:del>
      </w:ins>
      <w:ins w:id="983" w:author="Author" w:date="2016-05-20T17:37:00Z">
        <w:del w:id="984" w:author="Author" w:date="2016-05-27T13:53:00Z">
          <w:r w:rsidRPr="00B6270E" w:rsidDel="001B1078">
            <w:rPr>
              <w:rFonts w:asciiTheme="minorHAnsi" w:eastAsia="SimSun" w:hAnsiTheme="minorHAnsi"/>
              <w:kern w:val="2"/>
              <w:sz w:val="24"/>
              <w:szCs w:val="24"/>
              <w:lang w:eastAsia="zh-CN"/>
            </w:rPr>
            <w:delText>microcontroller to the microscope computer via a</w:delText>
          </w:r>
        </w:del>
      </w:ins>
      <w:ins w:id="985" w:author="Author" w:date="2016-05-20T17:39:00Z">
        <w:del w:id="986" w:author="Author" w:date="2016-05-27T13:53:00Z">
          <w:r w:rsidRPr="00B6270E" w:rsidDel="001B1078">
            <w:rPr>
              <w:rFonts w:asciiTheme="minorHAnsi" w:eastAsia="SimSun" w:hAnsiTheme="minorHAnsi"/>
              <w:kern w:val="2"/>
              <w:sz w:val="24"/>
              <w:szCs w:val="24"/>
              <w:lang w:eastAsia="zh-CN"/>
            </w:rPr>
            <w:delText>n A-B</w:delText>
          </w:r>
        </w:del>
      </w:ins>
      <w:ins w:id="987" w:author="Author" w:date="2016-05-20T17:37:00Z">
        <w:del w:id="988" w:author="Author" w:date="2016-05-27T13:53:00Z">
          <w:r w:rsidRPr="00B6270E" w:rsidDel="001B1078">
            <w:rPr>
              <w:rFonts w:asciiTheme="minorHAnsi" w:eastAsia="SimSun" w:hAnsiTheme="minorHAnsi"/>
              <w:kern w:val="2"/>
              <w:sz w:val="24"/>
              <w:szCs w:val="24"/>
              <w:lang w:eastAsia="zh-CN"/>
            </w:rPr>
            <w:delText xml:space="preserve"> USB cable</w:delText>
          </w:r>
        </w:del>
      </w:ins>
      <w:ins w:id="989" w:author="Author" w:date="2016-05-20T17:39:00Z">
        <w:del w:id="990" w:author="Author" w:date="2016-05-27T13:53:00Z">
          <w:r w:rsidRPr="00B6270E" w:rsidDel="001B1078">
            <w:rPr>
              <w:rFonts w:asciiTheme="minorHAnsi" w:eastAsia="SimSun" w:hAnsiTheme="minorHAnsi"/>
              <w:kern w:val="2"/>
              <w:sz w:val="24"/>
              <w:szCs w:val="24"/>
              <w:lang w:eastAsia="zh-CN"/>
            </w:rPr>
            <w:delText xml:space="preserve"> and download custom code to the </w:delText>
          </w:r>
        </w:del>
      </w:ins>
      <w:ins w:id="991" w:author="Author" w:date="2016-05-20T17:40:00Z">
        <w:del w:id="992" w:author="Author" w:date="2016-05-27T13:53:00Z">
          <w:r w:rsidRPr="00B6270E" w:rsidDel="001B1078">
            <w:rPr>
              <w:rFonts w:asciiTheme="minorHAnsi" w:eastAsia="SimSun" w:hAnsiTheme="minorHAnsi"/>
              <w:kern w:val="2"/>
              <w:sz w:val="24"/>
              <w:szCs w:val="24"/>
              <w:lang w:eastAsia="zh-CN"/>
            </w:rPr>
            <w:delText>custom code and supporting libraries.</w:delText>
          </w:r>
        </w:del>
      </w:ins>
      <w:ins w:id="993" w:author="Author" w:date="2016-05-27T13:13:00Z">
        <w:r w:rsidR="00E04042" w:rsidRPr="00B6270E">
          <w:rPr>
            <w:rFonts w:asciiTheme="minorHAnsi" w:eastAsia="SimSun" w:hAnsiTheme="minorHAnsi"/>
            <w:b/>
            <w:kern w:val="2"/>
            <w:sz w:val="24"/>
            <w:szCs w:val="24"/>
            <w:lang w:eastAsia="zh-CN"/>
            <w:rPrChange w:id="994" w:author="Author" w:date="2016-05-27T14:08:00Z">
              <w:rPr>
                <w:rFonts w:asciiTheme="minorHAnsi" w:eastAsia="SimSun" w:hAnsiTheme="minorHAnsi"/>
                <w:kern w:val="2"/>
                <w:sz w:val="24"/>
                <w:szCs w:val="24"/>
                <w:lang w:eastAsia="zh-CN"/>
              </w:rPr>
            </w:rPrChange>
          </w:rPr>
          <w:t>Install the custom code for this protocol</w:t>
        </w:r>
      </w:ins>
    </w:p>
    <w:p w14:paraId="300CF2D8" w14:textId="75A792BC" w:rsidR="00E04042" w:rsidRDefault="00E04042">
      <w:pPr>
        <w:pStyle w:val="ListParagraph"/>
        <w:tabs>
          <w:tab w:val="left" w:pos="840"/>
        </w:tabs>
        <w:spacing w:after="240" w:line="240" w:lineRule="auto"/>
        <w:ind w:left="0"/>
        <w:contextualSpacing w:val="0"/>
        <w:rPr>
          <w:ins w:id="995" w:author="Author" w:date="2016-08-24T15:36:00Z"/>
          <w:rFonts w:asciiTheme="minorHAnsi" w:eastAsia="SimSun" w:hAnsiTheme="minorHAnsi"/>
          <w:b/>
          <w:kern w:val="2"/>
          <w:sz w:val="24"/>
          <w:szCs w:val="24"/>
          <w:lang w:eastAsia="zh-CN"/>
        </w:rPr>
        <w:pPrChange w:id="996" w:author="Author" w:date="2016-05-27T13:13:00Z">
          <w:pPr>
            <w:pStyle w:val="ListParagraph"/>
            <w:numPr>
              <w:ilvl w:val="1"/>
              <w:numId w:val="24"/>
            </w:numPr>
            <w:tabs>
              <w:tab w:val="left" w:pos="840"/>
            </w:tabs>
            <w:spacing w:after="240" w:line="240" w:lineRule="auto"/>
            <w:ind w:left="0" w:hanging="555"/>
            <w:contextualSpacing w:val="0"/>
          </w:pPr>
        </w:pPrChange>
      </w:pPr>
      <w:ins w:id="997" w:author="Author" w:date="2016-05-27T13:14:00Z">
        <w:r w:rsidRPr="00B6270E">
          <w:rPr>
            <w:rFonts w:asciiTheme="minorHAnsi" w:eastAsia="SimSun" w:hAnsiTheme="minorHAnsi"/>
            <w:b/>
            <w:kern w:val="2"/>
            <w:sz w:val="24"/>
            <w:szCs w:val="24"/>
            <w:lang w:eastAsia="zh-CN"/>
          </w:rPr>
          <w:t>Overview of custom code:</w:t>
        </w:r>
      </w:ins>
    </w:p>
    <w:p w14:paraId="38B5221F" w14:textId="2AB21810" w:rsidR="0086737E" w:rsidRPr="00B6270E" w:rsidRDefault="0086737E">
      <w:pPr>
        <w:pStyle w:val="ListParagraph"/>
        <w:tabs>
          <w:tab w:val="left" w:pos="840"/>
        </w:tabs>
        <w:spacing w:after="240" w:line="240" w:lineRule="auto"/>
        <w:ind w:left="0"/>
        <w:contextualSpacing w:val="0"/>
        <w:rPr>
          <w:ins w:id="998" w:author="Author" w:date="2016-05-27T13:14:00Z"/>
          <w:rFonts w:asciiTheme="minorHAnsi" w:eastAsia="SimSun" w:hAnsiTheme="minorHAnsi"/>
          <w:b/>
          <w:kern w:val="2"/>
          <w:sz w:val="24"/>
          <w:szCs w:val="24"/>
          <w:lang w:eastAsia="zh-CN"/>
        </w:rPr>
        <w:pPrChange w:id="999" w:author="Author" w:date="2016-05-27T13:13:00Z">
          <w:pPr>
            <w:pStyle w:val="ListParagraph"/>
            <w:numPr>
              <w:ilvl w:val="1"/>
              <w:numId w:val="24"/>
            </w:numPr>
            <w:tabs>
              <w:tab w:val="left" w:pos="840"/>
            </w:tabs>
            <w:spacing w:after="240" w:line="240" w:lineRule="auto"/>
            <w:ind w:left="0" w:hanging="555"/>
            <w:contextualSpacing w:val="0"/>
          </w:pPr>
        </w:pPrChange>
      </w:pPr>
      <w:ins w:id="1000" w:author="Author" w:date="2016-08-24T15:38:00Z">
        <w:r>
          <w:rPr>
            <w:noProof/>
          </w:rPr>
          <w:drawing>
            <wp:anchor distT="0" distB="0" distL="114300" distR="114300" simplePos="0" relativeHeight="251663360" behindDoc="0" locked="0" layoutInCell="1" allowOverlap="1" wp14:anchorId="0A45799D" wp14:editId="3E0BE82A">
              <wp:simplePos x="0" y="0"/>
              <wp:positionH relativeFrom="rightMargin">
                <wp:posOffset>409575</wp:posOffset>
              </wp:positionH>
              <wp:positionV relativeFrom="paragraph">
                <wp:posOffset>5387975</wp:posOffset>
              </wp:positionV>
              <wp:extent cx="289560" cy="224176"/>
              <wp:effectExtent l="0" t="0" r="0" b="4445"/>
              <wp:wrapNone/>
              <wp:docPr id="17" name="Picture 17" descr="C:\Users\Cameron\AppData\Local\Microsoft\Windows\INetCacheContent.Word\BioreactorController_Plugi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meron\AppData\Local\Microsoft\Windows\INetCacheContent.Word\BioreactorController_PluginScreenshot.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80828" t="89752" r="17497" b="8174"/>
                      <a:stretch/>
                    </pic:blipFill>
                    <pic:spPr bwMode="auto">
                      <a:xfrm>
                        <a:off x="0" y="0"/>
                        <a:ext cx="289560" cy="2241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01" w:author="Author" w:date="2016-08-24T15:36:00Z">
        <w:r>
          <w:rPr>
            <w:noProof/>
          </w:rPr>
          <w:drawing>
            <wp:inline distT="0" distB="0" distL="0" distR="0" wp14:anchorId="5DEA9BE6" wp14:editId="7657B3AD">
              <wp:extent cx="6829425" cy="5656189"/>
              <wp:effectExtent l="0" t="0" r="0" b="1905"/>
              <wp:docPr id="16" name="Picture 16" descr="C:\Users\Cameron\AppData\Local\Microsoft\Windows\INetCacheContent.Word\BioreactorController_Plugi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meron\AppData\Local\Microsoft\Windows\INetCacheContent.Word\BioreactorController_PluginScreenshot.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3259" t="31104" r="40747" b="7948"/>
                      <a:stretch/>
                    </pic:blipFill>
                    <pic:spPr bwMode="auto">
                      <a:xfrm>
                        <a:off x="0" y="0"/>
                        <a:ext cx="6854889" cy="5677279"/>
                      </a:xfrm>
                      <a:prstGeom prst="rect">
                        <a:avLst/>
                      </a:prstGeom>
                      <a:noFill/>
                      <a:ln>
                        <a:noFill/>
                      </a:ln>
                      <a:extLst>
                        <a:ext uri="{53640926-AAD7-44D8-BBD7-CCE9431645EC}">
                          <a14:shadowObscured xmlns:a14="http://schemas.microsoft.com/office/drawing/2010/main"/>
                        </a:ext>
                      </a:extLst>
                    </pic:spPr>
                  </pic:pic>
                </a:graphicData>
              </a:graphic>
            </wp:inline>
          </w:drawing>
        </w:r>
      </w:ins>
    </w:p>
    <w:p w14:paraId="000AF170" w14:textId="6E783A6B" w:rsidR="0086737E" w:rsidRDefault="0086737E">
      <w:pPr>
        <w:pStyle w:val="ListParagraph"/>
        <w:tabs>
          <w:tab w:val="left" w:pos="840"/>
        </w:tabs>
        <w:spacing w:after="240" w:line="240" w:lineRule="auto"/>
        <w:ind w:left="0"/>
        <w:contextualSpacing w:val="0"/>
        <w:rPr>
          <w:ins w:id="1002" w:author="Author" w:date="2016-08-24T15:37:00Z"/>
          <w:rFonts w:cs="Arial"/>
        </w:rPr>
        <w:pPrChange w:id="1003" w:author="Author" w:date="2016-05-27T13:13:00Z">
          <w:pPr>
            <w:pStyle w:val="ListParagraph"/>
            <w:numPr>
              <w:ilvl w:val="1"/>
              <w:numId w:val="24"/>
            </w:numPr>
            <w:tabs>
              <w:tab w:val="left" w:pos="840"/>
            </w:tabs>
            <w:spacing w:after="240" w:line="240" w:lineRule="auto"/>
            <w:ind w:left="0" w:hanging="555"/>
            <w:contextualSpacing w:val="0"/>
          </w:pPr>
        </w:pPrChange>
      </w:pPr>
    </w:p>
    <w:p w14:paraId="09E34E57" w14:textId="77777777" w:rsidR="0086737E" w:rsidRDefault="0086737E">
      <w:pPr>
        <w:pStyle w:val="ListParagraph"/>
        <w:tabs>
          <w:tab w:val="left" w:pos="840"/>
        </w:tabs>
        <w:spacing w:after="240" w:line="240" w:lineRule="auto"/>
        <w:ind w:left="0"/>
        <w:contextualSpacing w:val="0"/>
        <w:rPr>
          <w:ins w:id="1004" w:author="Author" w:date="2016-08-24T15:37:00Z"/>
          <w:rFonts w:cs="Arial"/>
        </w:rPr>
        <w:pPrChange w:id="1005" w:author="Author" w:date="2016-05-27T13:13:00Z">
          <w:pPr>
            <w:pStyle w:val="ListParagraph"/>
            <w:numPr>
              <w:ilvl w:val="1"/>
              <w:numId w:val="24"/>
            </w:numPr>
            <w:tabs>
              <w:tab w:val="left" w:pos="840"/>
            </w:tabs>
            <w:spacing w:after="240" w:line="240" w:lineRule="auto"/>
            <w:ind w:left="0" w:hanging="555"/>
            <w:contextualSpacing w:val="0"/>
          </w:pPr>
        </w:pPrChange>
      </w:pPr>
    </w:p>
    <w:p w14:paraId="7BCD12A5" w14:textId="05B4F338" w:rsidR="00E04042" w:rsidRPr="00B6270E" w:rsidRDefault="00E04042">
      <w:pPr>
        <w:pStyle w:val="ListParagraph"/>
        <w:tabs>
          <w:tab w:val="left" w:pos="840"/>
        </w:tabs>
        <w:spacing w:after="240" w:line="240" w:lineRule="auto"/>
        <w:ind w:left="0"/>
        <w:contextualSpacing w:val="0"/>
        <w:rPr>
          <w:ins w:id="1006" w:author="Author" w:date="2016-05-27T13:14:00Z"/>
          <w:rFonts w:asciiTheme="minorHAnsi" w:eastAsia="SimSun" w:hAnsiTheme="minorHAnsi"/>
          <w:b/>
          <w:kern w:val="2"/>
          <w:sz w:val="24"/>
          <w:szCs w:val="24"/>
          <w:lang w:eastAsia="zh-CN"/>
        </w:rPr>
        <w:pPrChange w:id="1007" w:author="Author" w:date="2016-05-27T13:13:00Z">
          <w:pPr>
            <w:pStyle w:val="ListParagraph"/>
            <w:numPr>
              <w:ilvl w:val="1"/>
              <w:numId w:val="24"/>
            </w:numPr>
            <w:tabs>
              <w:tab w:val="left" w:pos="840"/>
            </w:tabs>
            <w:spacing w:after="240" w:line="240" w:lineRule="auto"/>
            <w:ind w:left="0" w:hanging="555"/>
            <w:contextualSpacing w:val="0"/>
          </w:pPr>
        </w:pPrChange>
      </w:pPr>
      <w:ins w:id="1008" w:author="Author" w:date="2016-05-27T13:14:00Z">
        <w:r w:rsidRPr="00B6270E">
          <w:rPr>
            <w:rFonts w:cs="Arial"/>
          </w:rPr>
          <w:t xml:space="preserve">When an experiment is about to begin, </w:t>
        </w:r>
      </w:ins>
      <w:ins w:id="1009" w:author="Author" w:date="2016-05-27T13:16:00Z">
        <w:r w:rsidR="005A04F0" w:rsidRPr="00B6270E">
          <w:rPr>
            <w:rFonts w:cs="Arial"/>
          </w:rPr>
          <w:t>the script searches for the “bioreactor</w:t>
        </w:r>
      </w:ins>
      <w:ins w:id="1010" w:author="Author" w:date="2016-05-27T13:17:00Z">
        <w:r w:rsidR="005A04F0" w:rsidRPr="00B6270E">
          <w:rPr>
            <w:rFonts w:cs="Arial"/>
          </w:rPr>
          <w:t>Parameters</w:t>
        </w:r>
      </w:ins>
      <w:ins w:id="1011" w:author="Author" w:date="2016-05-27T13:16:00Z">
        <w:r w:rsidR="005A04F0" w:rsidRPr="00B6270E">
          <w:rPr>
            <w:rFonts w:cs="Arial"/>
          </w:rPr>
          <w:t>.csv</w:t>
        </w:r>
      </w:ins>
      <w:ins w:id="1012" w:author="Author" w:date="2016-05-27T13:17:00Z">
        <w:r w:rsidR="005A04F0" w:rsidRPr="00B6270E">
          <w:rPr>
            <w:rFonts w:cs="Arial"/>
          </w:rPr>
          <w:t xml:space="preserve">” and the “bioreactorTimecourse.csv” files in the current working directory. The latter file contains the instructions for what the LED matrix settings should be at any given time. The former contains a list of other variables, described in the folder, that are intended to </w:t>
        </w:r>
      </w:ins>
      <w:ins w:id="1013" w:author="Author" w:date="2016-05-27T13:19:00Z">
        <w:r w:rsidR="005A04F0" w:rsidRPr="00B6270E">
          <w:rPr>
            <w:rFonts w:cs="Arial"/>
          </w:rPr>
          <w:t>accommodate</w:t>
        </w:r>
      </w:ins>
      <w:ins w:id="1014" w:author="Author" w:date="2016-05-27T13:17:00Z">
        <w:r w:rsidR="005A04F0" w:rsidRPr="00B6270E">
          <w:rPr>
            <w:rFonts w:cs="Arial"/>
          </w:rPr>
          <w:t xml:space="preserve"> </w:t>
        </w:r>
      </w:ins>
      <w:ins w:id="1015" w:author="Author" w:date="2016-05-27T13:19:00Z">
        <w:r w:rsidR="005A04F0" w:rsidRPr="00B6270E">
          <w:rPr>
            <w:rFonts w:cs="Arial"/>
          </w:rPr>
          <w:t>a wide variety of scenarios. In theory, a user will only need to change the parameters in these files. The main exception would be to edit the image analysis routine used in the script. After values are extracted from these files,</w:t>
        </w:r>
      </w:ins>
      <w:ins w:id="1016" w:author="Author" w:date="2016-05-27T13:21:00Z">
        <w:r w:rsidR="005A04F0" w:rsidRPr="00B6270E">
          <w:rPr>
            <w:rFonts w:cs="Arial"/>
          </w:rPr>
          <w:t xml:space="preserve"> </w:t>
        </w:r>
      </w:ins>
      <w:ins w:id="1017" w:author="Author" w:date="2016-05-27T13:14:00Z">
        <w:r w:rsidRPr="00B6270E">
          <w:rPr>
            <w:rFonts w:cs="Arial"/>
          </w:rPr>
          <w:t xml:space="preserve">the loadTimeCourse() method is called which sends the time course data to the </w:t>
        </w:r>
      </w:ins>
      <w:ins w:id="1018" w:author="Author" w:date="2016-05-27T13:21:00Z">
        <w:r w:rsidR="005A04F0" w:rsidRPr="00B6270E">
          <w:rPr>
            <w:rFonts w:cs="Arial"/>
          </w:rPr>
          <w:t>microcontroller</w:t>
        </w:r>
      </w:ins>
      <w:ins w:id="1019" w:author="Author" w:date="2016-05-27T13:14:00Z">
        <w:r w:rsidRPr="00B6270E">
          <w:rPr>
            <w:rFonts w:cs="Arial"/>
          </w:rPr>
          <w:t xml:space="preserve">, how many LEDs should be on and with what pwm intensity at each time. </w:t>
        </w:r>
      </w:ins>
      <w:ins w:id="1020" w:author="Author" w:date="2016-05-27T13:21:00Z">
        <w:r w:rsidR="005A04F0" w:rsidRPr="00B6270E">
          <w:rPr>
            <w:rFonts w:cs="Arial"/>
          </w:rPr>
          <w:t>This method is slow because the microcontroller is slow to read messages from its message buffer</w:t>
        </w:r>
        <w:del w:id="1021" w:author="Author" w:date="2016-08-24T15:15:00Z">
          <w:r w:rsidR="005A04F0" w:rsidRPr="00B6270E" w:rsidDel="0051771E">
            <w:rPr>
              <w:rFonts w:cs="Arial"/>
            </w:rPr>
            <w:delText>, and it fails silently if the message buffer overflows</w:delText>
          </w:r>
        </w:del>
        <w:r w:rsidR="005A04F0" w:rsidRPr="00B6270E">
          <w:rPr>
            <w:rFonts w:cs="Arial"/>
          </w:rPr>
          <w:t>. For this reason, delays are incorporated to send the messages slowly</w:t>
        </w:r>
      </w:ins>
      <w:ins w:id="1022" w:author="Author" w:date="2016-08-24T15:15:00Z">
        <w:r w:rsidR="0051771E">
          <w:rPr>
            <w:rFonts w:cs="Arial"/>
          </w:rPr>
          <w:t xml:space="preserve"> and query the microcontroller to verify that they were recieved</w:t>
        </w:r>
      </w:ins>
      <w:ins w:id="1023" w:author="Author" w:date="2016-05-27T13:21:00Z">
        <w:r w:rsidR="005A04F0" w:rsidRPr="00B6270E">
          <w:rPr>
            <w:rFonts w:cs="Arial"/>
          </w:rPr>
          <w:t xml:space="preserve">. </w:t>
        </w:r>
      </w:ins>
      <w:ins w:id="1024" w:author="Author" w:date="2016-05-27T13:14:00Z">
        <w:r w:rsidRPr="00B6270E">
          <w:rPr>
            <w:rFonts w:cs="Arial"/>
          </w:rPr>
          <w:t>Data from an experiment is then collected through a continuous iteration of the following instructions. The computer sends a message to the Arduino telling to stop the sampling pump. Yeast settle to the bottom of the sampling pump. The acquireImages() method is called, which makes the microscope take a fluorescent and non-fluorescent image is take at every stage position specified in the stagePositionList. The sampling pump is turned on. The generateBG() method is called which makes the microscope take an image at each stage position is taken either three, five, or seven times, as specified by the bgSamples variable. For each pixel location, the median pixel intensity of the acquired set of images is used to create a composite image. The composite image is an image of the PDMS channel without any flowing yeast, because it is assumed that a for the majority of the images acquired there was not a yeast at that location. This assumption is most valid when the cell density is low and the value of bgSamples is high. The getData() method is called which analyzes those images. This method calls the backgroundArithmetic() method which subtracts the background images from the initially acquired images, so that the yeast from the initially acquired images are all that is left. Inside the getData() method, the alignImages() method is then called which translates the fluorescent image to ensure that it most closely matches the non-fluorescent image. This is especially useful when the yeast move slightly between the acquisition of the two types of images. Next, getData() calls the processAndThreshold() method. This method finds the regions of interest in the non-fluorescent image which correspond to cells, as described in step 19. Next, the getData() method calls the analyzeROIs() method, which maps each of the regions of interest from the non-fluorescent image to the fluorescent image, and then saves data about the pixels within the ROIs to the Results Table, a table that can be automatically generated when FIJI’s Analyze Particles function is called. Finally, getData() calls the saveResults() method. Data summary data from the results table is saved in the summary comma separated value file.</w:t>
        </w:r>
      </w:ins>
      <w:ins w:id="1025" w:author="Author" w:date="2016-05-27T13:15:00Z">
        <w:r w:rsidRPr="00B6270E">
          <w:rPr>
            <w:rFonts w:cs="Arial"/>
          </w:rPr>
          <w:t xml:space="preserve"> </w:t>
        </w:r>
        <w:r w:rsidRPr="00B6270E">
          <w:rPr>
            <w:rFonts w:ascii="Times New Roman" w:hAnsi="Times New Roman"/>
          </w:rPr>
          <w:t>The image analysis routine is</w:t>
        </w:r>
        <w:r w:rsidRPr="00B6270E">
          <w:rPr>
            <w:rFonts w:cs="Arial"/>
            <w:sz w:val="24"/>
            <w:szCs w:val="24"/>
          </w:rPr>
          <w:t xml:space="preserve"> optimized to find </w:t>
        </w:r>
        <w:r w:rsidRPr="00B6270E">
          <w:rPr>
            <w:rFonts w:cs="Arial"/>
            <w:i/>
            <w:sz w:val="24"/>
            <w:szCs w:val="24"/>
          </w:rPr>
          <w:t xml:space="preserve">S. cerevisiae </w:t>
        </w:r>
        <w:r w:rsidRPr="00B6270E">
          <w:rPr>
            <w:rFonts w:cs="Arial"/>
            <w:sz w:val="24"/>
            <w:szCs w:val="24"/>
          </w:rPr>
          <w:t>in a phase image acquired under Köhler illumination with a Plan Apo λ 40x/0.95 OFN25 Ph2 DM Nikon objective.</w:t>
        </w:r>
      </w:ins>
    </w:p>
    <w:p w14:paraId="05513D67" w14:textId="77777777" w:rsidR="00E04042" w:rsidRPr="00B6270E" w:rsidRDefault="00E04042">
      <w:pPr>
        <w:pStyle w:val="ListParagraph"/>
        <w:tabs>
          <w:tab w:val="left" w:pos="840"/>
        </w:tabs>
        <w:spacing w:after="240" w:line="240" w:lineRule="auto"/>
        <w:ind w:left="0"/>
        <w:contextualSpacing w:val="0"/>
        <w:rPr>
          <w:ins w:id="1026" w:author="Author" w:date="2016-05-27T13:13:00Z"/>
          <w:rFonts w:asciiTheme="minorHAnsi" w:eastAsia="SimSun" w:hAnsiTheme="minorHAnsi"/>
          <w:b/>
          <w:kern w:val="2"/>
          <w:sz w:val="24"/>
          <w:szCs w:val="24"/>
          <w:lang w:eastAsia="zh-CN"/>
          <w:rPrChange w:id="1027" w:author="Author" w:date="2016-05-27T14:08:00Z">
            <w:rPr>
              <w:ins w:id="1028" w:author="Author" w:date="2016-05-27T13:13:00Z"/>
              <w:rFonts w:asciiTheme="minorHAnsi" w:eastAsia="SimSun" w:hAnsiTheme="minorHAnsi"/>
              <w:kern w:val="2"/>
              <w:sz w:val="24"/>
              <w:szCs w:val="24"/>
              <w:lang w:eastAsia="zh-CN"/>
            </w:rPr>
          </w:rPrChange>
        </w:rPr>
        <w:pPrChange w:id="1029" w:author="Author" w:date="2016-05-27T13:13:00Z">
          <w:pPr>
            <w:pStyle w:val="ListParagraph"/>
            <w:numPr>
              <w:ilvl w:val="1"/>
              <w:numId w:val="24"/>
            </w:numPr>
            <w:tabs>
              <w:tab w:val="left" w:pos="840"/>
            </w:tabs>
            <w:spacing w:after="240" w:line="240" w:lineRule="auto"/>
            <w:ind w:left="0" w:hanging="555"/>
            <w:contextualSpacing w:val="0"/>
          </w:pPr>
        </w:pPrChange>
      </w:pPr>
    </w:p>
    <w:p w14:paraId="18AD5CD5" w14:textId="4CD253CF" w:rsidR="00930F90" w:rsidRPr="00B6270E" w:rsidRDefault="00930F90">
      <w:pPr>
        <w:pStyle w:val="ListParagraph"/>
        <w:numPr>
          <w:ilvl w:val="1"/>
          <w:numId w:val="24"/>
        </w:numPr>
        <w:tabs>
          <w:tab w:val="left" w:pos="840"/>
        </w:tabs>
        <w:spacing w:after="240" w:line="240" w:lineRule="auto"/>
        <w:ind w:left="0" w:firstLine="0"/>
        <w:contextualSpacing w:val="0"/>
        <w:rPr>
          <w:ins w:id="1030" w:author="Author" w:date="2016-05-27T13:31:00Z"/>
          <w:rFonts w:asciiTheme="minorHAnsi" w:eastAsia="SimSun" w:hAnsiTheme="minorHAnsi"/>
          <w:kern w:val="2"/>
          <w:sz w:val="24"/>
          <w:szCs w:val="24"/>
          <w:lang w:eastAsia="zh-CN"/>
        </w:rPr>
        <w:pPrChange w:id="1031" w:author="Author" w:date="2016-05-20T18:15:00Z">
          <w:pPr>
            <w:pStyle w:val="ListParagraph"/>
            <w:numPr>
              <w:ilvl w:val="1"/>
              <w:numId w:val="24"/>
            </w:numPr>
            <w:tabs>
              <w:tab w:val="left" w:pos="840"/>
            </w:tabs>
            <w:spacing w:after="240" w:line="240" w:lineRule="auto"/>
            <w:ind w:left="0" w:hanging="555"/>
            <w:contextualSpacing w:val="0"/>
          </w:pPr>
        </w:pPrChange>
      </w:pPr>
      <w:ins w:id="1032" w:author="Author" w:date="2016-05-20T17:29:00Z">
        <w:r w:rsidRPr="00B6270E">
          <w:rPr>
            <w:rFonts w:asciiTheme="minorHAnsi" w:eastAsia="SimSun" w:hAnsiTheme="minorHAnsi"/>
            <w:kern w:val="2"/>
            <w:sz w:val="24"/>
            <w:szCs w:val="24"/>
            <w:lang w:eastAsia="zh-CN"/>
          </w:rPr>
          <w:t>Download the “</w:t>
        </w:r>
        <w:del w:id="1033" w:author="Author" w:date="2016-08-24T15:41:00Z">
          <w:r w:rsidRPr="00B6270E" w:rsidDel="0086737E">
            <w:rPr>
              <w:rFonts w:asciiTheme="minorHAnsi" w:eastAsia="SimSun" w:hAnsiTheme="minorHAnsi"/>
              <w:kern w:val="2"/>
              <w:sz w:val="24"/>
              <w:szCs w:val="24"/>
              <w:lang w:eastAsia="zh-CN"/>
            </w:rPr>
            <w:delText>bioreactorParamters.csv</w:delText>
          </w:r>
        </w:del>
      </w:ins>
      <w:ins w:id="1034" w:author="Author" w:date="2016-08-24T15:41:00Z">
        <w:r w:rsidR="0086737E">
          <w:rPr>
            <w:rFonts w:asciiTheme="minorHAnsi" w:eastAsia="SimSun" w:hAnsiTheme="minorHAnsi"/>
            <w:kern w:val="2"/>
            <w:sz w:val="24"/>
            <w:szCs w:val="24"/>
            <w:lang w:eastAsia="zh-CN"/>
          </w:rPr>
          <w:t>bioreactorController.jar</w:t>
        </w:r>
      </w:ins>
      <w:ins w:id="1035" w:author="Author" w:date="2016-05-20T17:29:00Z">
        <w:r w:rsidRPr="00B6270E">
          <w:rPr>
            <w:rFonts w:asciiTheme="minorHAnsi" w:eastAsia="SimSun" w:hAnsiTheme="minorHAnsi"/>
            <w:kern w:val="2"/>
            <w:sz w:val="24"/>
            <w:szCs w:val="24"/>
            <w:lang w:eastAsia="zh-CN"/>
          </w:rPr>
          <w:t>”</w:t>
        </w:r>
      </w:ins>
      <w:ins w:id="1036" w:author="Author" w:date="2016-05-20T17:30:00Z">
        <w:del w:id="1037" w:author="Author" w:date="2016-08-24T15:41:00Z">
          <w:r w:rsidRPr="00B6270E" w:rsidDel="0086737E">
            <w:rPr>
              <w:rFonts w:asciiTheme="minorHAnsi" w:eastAsia="SimSun" w:hAnsiTheme="minorHAnsi"/>
              <w:kern w:val="2"/>
              <w:sz w:val="24"/>
              <w:szCs w:val="24"/>
              <w:lang w:eastAsia="zh-CN"/>
            </w:rPr>
            <w:delText xml:space="preserve"> </w:delText>
          </w:r>
        </w:del>
      </w:ins>
      <w:ins w:id="1038" w:author="Author" w:date="2016-05-27T13:23:00Z">
        <w:del w:id="1039" w:author="Author" w:date="2016-08-24T15:41:00Z">
          <w:r w:rsidR="005A04F0" w:rsidRPr="00B6270E" w:rsidDel="0086737E">
            <w:rPr>
              <w:rFonts w:asciiTheme="minorHAnsi" w:eastAsia="SimSun" w:hAnsiTheme="minorHAnsi"/>
              <w:kern w:val="2"/>
              <w:sz w:val="24"/>
              <w:szCs w:val="24"/>
              <w:lang w:eastAsia="zh-CN"/>
            </w:rPr>
            <w:delText>and “bioreactorTimecourse.csv”</w:delText>
          </w:r>
        </w:del>
        <w:r w:rsidR="005A04F0" w:rsidRPr="00B6270E">
          <w:rPr>
            <w:rFonts w:asciiTheme="minorHAnsi" w:eastAsia="SimSun" w:hAnsiTheme="minorHAnsi"/>
            <w:kern w:val="2"/>
            <w:sz w:val="24"/>
            <w:szCs w:val="24"/>
            <w:lang w:eastAsia="zh-CN"/>
          </w:rPr>
          <w:t xml:space="preserve"> </w:t>
        </w:r>
      </w:ins>
      <w:ins w:id="1040" w:author="Author" w:date="2016-05-20T17:30:00Z">
        <w:r w:rsidRPr="00B6270E">
          <w:rPr>
            <w:rFonts w:asciiTheme="minorHAnsi" w:eastAsia="SimSun" w:hAnsiTheme="minorHAnsi"/>
            <w:kern w:val="2"/>
            <w:sz w:val="24"/>
            <w:szCs w:val="24"/>
            <w:lang w:eastAsia="zh-CN"/>
          </w:rPr>
          <w:t>file</w:t>
        </w:r>
      </w:ins>
      <w:ins w:id="1041" w:author="Author" w:date="2016-05-27T13:23:00Z">
        <w:del w:id="1042" w:author="Author" w:date="2016-08-24T15:41:00Z">
          <w:r w:rsidR="005A04F0" w:rsidRPr="00B6270E" w:rsidDel="0086737E">
            <w:rPr>
              <w:rFonts w:asciiTheme="minorHAnsi" w:eastAsia="SimSun" w:hAnsiTheme="minorHAnsi"/>
              <w:kern w:val="2"/>
              <w:sz w:val="24"/>
              <w:szCs w:val="24"/>
              <w:lang w:eastAsia="zh-CN"/>
            </w:rPr>
            <w:delText>s</w:delText>
          </w:r>
        </w:del>
      </w:ins>
      <w:ins w:id="1043" w:author="Author" w:date="2016-05-20T17:30:00Z">
        <w:r w:rsidRPr="00B6270E">
          <w:rPr>
            <w:rFonts w:asciiTheme="minorHAnsi" w:eastAsia="SimSun" w:hAnsiTheme="minorHAnsi"/>
            <w:kern w:val="2"/>
            <w:sz w:val="24"/>
            <w:szCs w:val="24"/>
            <w:lang w:eastAsia="zh-CN"/>
          </w:rPr>
          <w:t xml:space="preserve"> into the </w:t>
        </w:r>
      </w:ins>
      <w:ins w:id="1044" w:author="Author" w:date="2016-05-20T17:31:00Z">
        <w:r w:rsidRPr="00B6270E">
          <w:rPr>
            <w:rFonts w:asciiTheme="minorHAnsi" w:eastAsia="SimSun" w:hAnsiTheme="minorHAnsi"/>
            <w:kern w:val="2"/>
            <w:sz w:val="24"/>
            <w:szCs w:val="24"/>
            <w:lang w:eastAsia="zh-CN"/>
          </w:rPr>
          <w:t>“</w:t>
        </w:r>
      </w:ins>
      <w:ins w:id="1045" w:author="Author" w:date="2016-08-24T15:43:00Z">
        <w:r w:rsidR="0086737E">
          <w:rPr>
            <w:rFonts w:asciiTheme="minorHAnsi" w:eastAsia="SimSun" w:hAnsiTheme="minorHAnsi"/>
            <w:kern w:val="2"/>
            <w:sz w:val="24"/>
            <w:szCs w:val="24"/>
            <w:lang w:eastAsia="zh-CN"/>
          </w:rPr>
          <w:t>mmplugins</w:t>
        </w:r>
      </w:ins>
      <w:ins w:id="1046" w:author="Author" w:date="2016-05-20T17:31:00Z">
        <w:del w:id="1047" w:author="Author" w:date="2016-08-24T15:42:00Z">
          <w:r w:rsidRPr="00B6270E" w:rsidDel="0086737E">
            <w:rPr>
              <w:rFonts w:asciiTheme="minorHAnsi" w:eastAsia="SimSun" w:hAnsiTheme="minorHAnsi"/>
              <w:kern w:val="2"/>
              <w:sz w:val="24"/>
              <w:szCs w:val="24"/>
              <w:lang w:eastAsia="zh-CN"/>
            </w:rPr>
            <w:delText>FI</w:delText>
          </w:r>
        </w:del>
        <w:del w:id="1048" w:author="Author" w:date="2016-08-24T15:41:00Z">
          <w:r w:rsidRPr="00B6270E" w:rsidDel="0086737E">
            <w:rPr>
              <w:rFonts w:asciiTheme="minorHAnsi" w:eastAsia="SimSun" w:hAnsiTheme="minorHAnsi"/>
              <w:kern w:val="2"/>
              <w:sz w:val="24"/>
              <w:szCs w:val="24"/>
              <w:lang w:eastAsia="zh-CN"/>
            </w:rPr>
            <w:delText>JI.app</w:delText>
          </w:r>
        </w:del>
        <w:r w:rsidRPr="00B6270E">
          <w:rPr>
            <w:rFonts w:asciiTheme="minorHAnsi" w:eastAsia="SimSun" w:hAnsiTheme="minorHAnsi"/>
            <w:kern w:val="2"/>
            <w:sz w:val="24"/>
            <w:szCs w:val="24"/>
            <w:lang w:eastAsia="zh-CN"/>
          </w:rPr>
          <w:t>,” directory.</w:t>
        </w:r>
      </w:ins>
      <w:ins w:id="1049" w:author="Author" w:date="2016-05-20T17:33:00Z">
        <w:del w:id="1050" w:author="Author" w:date="2016-08-24T15:43:00Z">
          <w:r w:rsidRPr="00B6270E" w:rsidDel="0086737E">
            <w:rPr>
              <w:rFonts w:asciiTheme="minorHAnsi" w:eastAsia="SimSun" w:hAnsiTheme="minorHAnsi"/>
              <w:kern w:val="2"/>
              <w:sz w:val="24"/>
              <w:szCs w:val="24"/>
              <w:lang w:eastAsia="zh-CN"/>
            </w:rPr>
            <w:delText xml:space="preserve"> Review the values of the parameters listed and described in the fil</w:delText>
          </w:r>
        </w:del>
      </w:ins>
      <w:ins w:id="1051" w:author="Author" w:date="2016-05-27T13:24:00Z">
        <w:del w:id="1052" w:author="Author" w:date="2016-08-24T15:43:00Z">
          <w:r w:rsidR="005A04F0" w:rsidRPr="00B6270E" w:rsidDel="0086737E">
            <w:rPr>
              <w:rFonts w:asciiTheme="minorHAnsi" w:eastAsia="SimSun" w:hAnsiTheme="minorHAnsi"/>
              <w:kern w:val="2"/>
              <w:sz w:val="24"/>
              <w:szCs w:val="24"/>
              <w:lang w:eastAsia="zh-CN"/>
            </w:rPr>
            <w:delText>es</w:delText>
          </w:r>
        </w:del>
      </w:ins>
      <w:ins w:id="1053" w:author="Author" w:date="2016-05-20T17:33:00Z">
        <w:del w:id="1054" w:author="Author" w:date="2016-08-24T15:43:00Z">
          <w:r w:rsidRPr="00B6270E" w:rsidDel="0086737E">
            <w:rPr>
              <w:rFonts w:asciiTheme="minorHAnsi" w:eastAsia="SimSun" w:hAnsiTheme="minorHAnsi"/>
              <w:kern w:val="2"/>
              <w:sz w:val="24"/>
              <w:szCs w:val="24"/>
              <w:lang w:eastAsia="zh-CN"/>
            </w:rPr>
            <w:delText xml:space="preserve">e, and ensure </w:delText>
          </w:r>
        </w:del>
      </w:ins>
      <w:ins w:id="1055" w:author="Author" w:date="2016-05-20T17:35:00Z">
        <w:del w:id="1056" w:author="Author" w:date="2016-08-24T15:43:00Z">
          <w:r w:rsidR="00E5010E" w:rsidRPr="00B6270E" w:rsidDel="0086737E">
            <w:rPr>
              <w:rFonts w:asciiTheme="minorHAnsi" w:eastAsia="SimSun" w:hAnsiTheme="minorHAnsi"/>
              <w:kern w:val="2"/>
              <w:sz w:val="24"/>
              <w:szCs w:val="24"/>
              <w:lang w:eastAsia="zh-CN"/>
            </w:rPr>
            <w:delText xml:space="preserve">that they are appropriate for </w:delText>
          </w:r>
        </w:del>
      </w:ins>
      <w:ins w:id="1057" w:author="Author" w:date="2016-05-23T15:00:00Z">
        <w:del w:id="1058" w:author="Author" w:date="2016-08-24T15:43:00Z">
          <w:r w:rsidR="004011B3" w:rsidRPr="00B6270E" w:rsidDel="0086737E">
            <w:rPr>
              <w:rFonts w:asciiTheme="minorHAnsi" w:eastAsia="SimSun" w:hAnsiTheme="minorHAnsi"/>
              <w:kern w:val="2"/>
              <w:sz w:val="24"/>
              <w:szCs w:val="24"/>
              <w:lang w:eastAsia="zh-CN"/>
            </w:rPr>
            <w:delText>the</w:delText>
          </w:r>
        </w:del>
      </w:ins>
      <w:ins w:id="1059" w:author="Author" w:date="2016-05-20T17:35:00Z">
        <w:del w:id="1060" w:author="Author" w:date="2016-08-24T15:43:00Z">
          <w:r w:rsidR="00E5010E" w:rsidRPr="00B6270E" w:rsidDel="0086737E">
            <w:rPr>
              <w:rFonts w:asciiTheme="minorHAnsi" w:eastAsia="SimSun" w:hAnsiTheme="minorHAnsi"/>
              <w:kern w:val="2"/>
              <w:sz w:val="24"/>
              <w:szCs w:val="24"/>
              <w:lang w:eastAsia="zh-CN"/>
            </w:rPr>
            <w:delText>your configuration.</w:delText>
          </w:r>
        </w:del>
      </w:ins>
      <w:ins w:id="1061" w:author="Author" w:date="2016-05-20T18:07:00Z">
        <w:del w:id="1062" w:author="Author" w:date="2016-08-24T15:43:00Z">
          <w:r w:rsidR="00094536" w:rsidRPr="00B6270E" w:rsidDel="0086737E">
            <w:rPr>
              <w:rFonts w:asciiTheme="minorHAnsi" w:eastAsia="SimSun" w:hAnsiTheme="minorHAnsi"/>
              <w:kern w:val="2"/>
              <w:sz w:val="24"/>
              <w:szCs w:val="24"/>
              <w:lang w:eastAsia="zh-CN"/>
            </w:rPr>
            <w:delText xml:space="preserve"> </w:delText>
          </w:r>
        </w:del>
      </w:ins>
    </w:p>
    <w:p w14:paraId="4DCF04A3" w14:textId="1AF77F57" w:rsidR="00822D94" w:rsidRPr="00B6270E" w:rsidRDefault="001B1078">
      <w:pPr>
        <w:pStyle w:val="ListParagraph"/>
        <w:numPr>
          <w:ilvl w:val="1"/>
          <w:numId w:val="24"/>
        </w:numPr>
        <w:tabs>
          <w:tab w:val="left" w:pos="840"/>
        </w:tabs>
        <w:spacing w:after="240" w:line="240" w:lineRule="auto"/>
        <w:ind w:left="0" w:firstLine="0"/>
        <w:contextualSpacing w:val="0"/>
        <w:rPr>
          <w:ins w:id="1063" w:author="Author" w:date="2016-05-27T13:53:00Z"/>
          <w:rFonts w:asciiTheme="minorHAnsi" w:eastAsia="SimSun" w:hAnsiTheme="minorHAnsi"/>
          <w:kern w:val="2"/>
          <w:sz w:val="24"/>
          <w:szCs w:val="24"/>
          <w:lang w:eastAsia="zh-CN"/>
        </w:rPr>
        <w:pPrChange w:id="1064" w:author="Author" w:date="2016-05-20T18:15:00Z">
          <w:pPr>
            <w:pStyle w:val="ListParagraph"/>
            <w:numPr>
              <w:ilvl w:val="1"/>
              <w:numId w:val="24"/>
            </w:numPr>
            <w:tabs>
              <w:tab w:val="left" w:pos="840"/>
            </w:tabs>
            <w:spacing w:after="240" w:line="240" w:lineRule="auto"/>
            <w:ind w:left="0" w:hanging="555"/>
            <w:contextualSpacing w:val="0"/>
          </w:pPr>
        </w:pPrChange>
      </w:pPr>
      <w:ins w:id="1065" w:author="Author" w:date="2016-05-27T13:54:00Z">
        <w:r w:rsidRPr="00B6270E">
          <w:rPr>
            <w:rFonts w:asciiTheme="minorHAnsi" w:eastAsia="SimSun" w:hAnsiTheme="minorHAnsi"/>
            <w:kern w:val="2"/>
            <w:sz w:val="24"/>
            <w:szCs w:val="24"/>
            <w:lang w:eastAsia="zh-CN"/>
          </w:rPr>
          <w:t>From Micromanager, g</w:t>
        </w:r>
        <w:r w:rsidRPr="00B6270E">
          <w:rPr>
            <w:rFonts w:ascii="Times New Roman" w:hAnsi="Times New Roman"/>
          </w:rPr>
          <w:t>o to “</w:t>
        </w:r>
        <w:del w:id="1066" w:author="Author" w:date="2016-08-24T15:43:00Z">
          <w:r w:rsidRPr="00B6270E" w:rsidDel="0086737E">
            <w:rPr>
              <w:rFonts w:ascii="Times New Roman" w:hAnsi="Times New Roman"/>
            </w:rPr>
            <w:delText>Tools</w:delText>
          </w:r>
        </w:del>
      </w:ins>
      <w:ins w:id="1067" w:author="Author" w:date="2016-08-24T15:43:00Z">
        <w:r w:rsidR="0086737E">
          <w:rPr>
            <w:rFonts w:ascii="Times New Roman" w:hAnsi="Times New Roman"/>
          </w:rPr>
          <w:t>Plugins</w:t>
        </w:r>
      </w:ins>
      <w:ins w:id="1068" w:author="Author" w:date="2016-05-27T13:54:00Z">
        <w:r w:rsidRPr="00B6270E">
          <w:rPr>
            <w:rFonts w:ascii="Times New Roman" w:hAnsi="Times New Roman"/>
          </w:rPr>
          <w:t xml:space="preserve">&gt; </w:t>
        </w:r>
        <w:del w:id="1069" w:author="Author" w:date="2016-08-24T15:43:00Z">
          <w:r w:rsidRPr="00B6270E" w:rsidDel="0086737E">
            <w:rPr>
              <w:rFonts w:ascii="Times New Roman" w:hAnsi="Times New Roman"/>
            </w:rPr>
            <w:delText>Script Panel</w:delText>
          </w:r>
        </w:del>
      </w:ins>
      <w:ins w:id="1070" w:author="Author" w:date="2016-08-24T15:43:00Z">
        <w:r w:rsidR="0086737E">
          <w:rPr>
            <w:rFonts w:ascii="Times New Roman" w:hAnsi="Times New Roman"/>
          </w:rPr>
          <w:t>Bioreactor Controller</w:t>
        </w:r>
      </w:ins>
      <w:ins w:id="1071" w:author="Author" w:date="2016-05-27T13:54:00Z">
        <w:r w:rsidRPr="00B6270E">
          <w:rPr>
            <w:rFonts w:ascii="Times New Roman" w:hAnsi="Times New Roman"/>
          </w:rPr>
          <w:t>,” click the “Open” icon, and load the “</w:t>
        </w:r>
      </w:ins>
      <w:ins w:id="1072" w:author="Author" w:date="2016-05-27T13:59:00Z">
        <w:r w:rsidRPr="00B6270E">
          <w:rPr>
            <w:rFonts w:ascii="Times New Roman" w:hAnsi="Times New Roman"/>
          </w:rPr>
          <w:t>ExperimentScript</w:t>
        </w:r>
      </w:ins>
      <w:ins w:id="1073" w:author="Author" w:date="2016-05-27T13:54:00Z">
        <w:r w:rsidRPr="00B6270E">
          <w:rPr>
            <w:rFonts w:ascii="Times New Roman" w:hAnsi="Times New Roman"/>
          </w:rPr>
          <w:t>.bsh”</w:t>
        </w:r>
      </w:ins>
    </w:p>
    <w:p w14:paraId="19F1AFF8" w14:textId="5CCC4529" w:rsidR="001B1078" w:rsidRPr="00B6270E" w:rsidDel="0086737E" w:rsidRDefault="001B1078">
      <w:pPr>
        <w:pStyle w:val="ListParagraph"/>
        <w:numPr>
          <w:ilvl w:val="1"/>
          <w:numId w:val="24"/>
        </w:numPr>
        <w:tabs>
          <w:tab w:val="left" w:pos="840"/>
        </w:tabs>
        <w:spacing w:after="240" w:line="240" w:lineRule="auto"/>
        <w:ind w:left="0" w:firstLine="0"/>
        <w:contextualSpacing w:val="0"/>
        <w:rPr>
          <w:ins w:id="1074" w:author="Author" w:date="2016-05-27T13:39:00Z"/>
          <w:del w:id="1075" w:author="Author" w:date="2016-08-24T15:44:00Z"/>
          <w:rFonts w:asciiTheme="minorHAnsi" w:eastAsia="SimSun" w:hAnsiTheme="minorHAnsi"/>
          <w:kern w:val="2"/>
          <w:sz w:val="24"/>
          <w:szCs w:val="24"/>
          <w:lang w:eastAsia="zh-CN"/>
        </w:rPr>
        <w:pPrChange w:id="1076" w:author="Author" w:date="2016-05-27T13:53:00Z">
          <w:pPr>
            <w:pStyle w:val="ListParagraph"/>
            <w:numPr>
              <w:ilvl w:val="1"/>
              <w:numId w:val="24"/>
            </w:numPr>
            <w:tabs>
              <w:tab w:val="left" w:pos="840"/>
            </w:tabs>
            <w:spacing w:after="240" w:line="240" w:lineRule="auto"/>
            <w:ind w:left="0" w:hanging="555"/>
            <w:contextualSpacing w:val="0"/>
          </w:pPr>
        </w:pPrChange>
      </w:pPr>
      <w:ins w:id="1077" w:author="Author" w:date="2016-05-27T13:53:00Z">
        <w:del w:id="1078" w:author="Author" w:date="2016-08-24T15:44:00Z">
          <w:r w:rsidRPr="00B6270E" w:rsidDel="0086737E">
            <w:rPr>
              <w:rFonts w:asciiTheme="minorHAnsi" w:eastAsia="SimSun" w:hAnsiTheme="minorHAnsi"/>
              <w:kern w:val="2"/>
              <w:sz w:val="24"/>
              <w:szCs w:val="24"/>
              <w:lang w:eastAsia="zh-CN"/>
            </w:rPr>
            <w:delText xml:space="preserve">Test that the devices can be controlled by setting “controlMicroscope”=0 and then running the </w:delText>
          </w:r>
        </w:del>
      </w:ins>
      <w:ins w:id="1079" w:author="Author" w:date="2016-05-27T13:59:00Z">
        <w:del w:id="1080" w:author="Author" w:date="2016-08-24T15:44:00Z">
          <w:r w:rsidRPr="00B6270E" w:rsidDel="0086737E">
            <w:rPr>
              <w:rFonts w:asciiTheme="minorHAnsi" w:eastAsia="SimSun" w:hAnsiTheme="minorHAnsi"/>
              <w:kern w:val="2"/>
              <w:sz w:val="24"/>
              <w:szCs w:val="24"/>
              <w:lang w:eastAsia="zh-CN"/>
            </w:rPr>
            <w:delText xml:space="preserve">script. The </w:delText>
          </w:r>
        </w:del>
      </w:ins>
      <w:ins w:id="1081" w:author="Author" w:date="2016-05-27T14:00:00Z">
        <w:del w:id="1082" w:author="Author" w:date="2016-08-24T15:44:00Z">
          <w:r w:rsidRPr="00B6270E" w:rsidDel="0086737E">
            <w:rPr>
              <w:rFonts w:asciiTheme="minorHAnsi" w:eastAsia="SimSun" w:hAnsiTheme="minorHAnsi"/>
              <w:kern w:val="2"/>
              <w:sz w:val="24"/>
              <w:szCs w:val="24"/>
              <w:lang w:eastAsia="zh-CN"/>
            </w:rPr>
            <w:delText xml:space="preserve">microscope should not move or take images, but the </w:delText>
          </w:r>
        </w:del>
      </w:ins>
      <w:ins w:id="1083" w:author="Author" w:date="2016-05-27T14:01:00Z">
        <w:del w:id="1084" w:author="Author" w:date="2016-08-24T15:44:00Z">
          <w:r w:rsidRPr="00B6270E" w:rsidDel="0086737E">
            <w:rPr>
              <w:rFonts w:asciiTheme="minorHAnsi" w:eastAsia="SimSun" w:hAnsiTheme="minorHAnsi"/>
              <w:kern w:val="2"/>
              <w:sz w:val="24"/>
              <w:szCs w:val="24"/>
              <w:lang w:eastAsia="zh-CN"/>
            </w:rPr>
            <w:delText>script</w:delText>
          </w:r>
        </w:del>
      </w:ins>
      <w:ins w:id="1085" w:author="Author" w:date="2016-05-27T14:00:00Z">
        <w:del w:id="1086" w:author="Author" w:date="2016-08-24T15:44:00Z">
          <w:r w:rsidRPr="00B6270E" w:rsidDel="0086737E">
            <w:rPr>
              <w:rFonts w:asciiTheme="minorHAnsi" w:eastAsia="SimSun" w:hAnsiTheme="minorHAnsi"/>
              <w:kern w:val="2"/>
              <w:sz w:val="24"/>
              <w:szCs w:val="24"/>
              <w:lang w:eastAsia="zh-CN"/>
            </w:rPr>
            <w:delText xml:space="preserve"> should still send instructions to the microcontroller.</w:delText>
          </w:r>
        </w:del>
      </w:ins>
    </w:p>
    <w:p w14:paraId="67F86CE5" w14:textId="6A8C2027" w:rsidR="001B1078" w:rsidRPr="00B6270E" w:rsidDel="0086737E" w:rsidRDefault="001B1078" w:rsidP="001B1078">
      <w:pPr>
        <w:pStyle w:val="NormalWeb"/>
        <w:numPr>
          <w:ilvl w:val="1"/>
          <w:numId w:val="24"/>
        </w:numPr>
        <w:tabs>
          <w:tab w:val="left" w:pos="840"/>
        </w:tabs>
        <w:spacing w:before="0" w:beforeAutospacing="0" w:after="160" w:afterAutospacing="0" w:line="240" w:lineRule="auto"/>
        <w:jc w:val="left"/>
        <w:rPr>
          <w:ins w:id="1087" w:author="Author" w:date="2016-05-27T13:53:00Z"/>
          <w:del w:id="1088" w:author="Author" w:date="2016-08-24T15:44:00Z"/>
          <w:rFonts w:ascii="Times New Roman" w:hAnsi="Times New Roman" w:cs="Times New Roman"/>
          <w:color w:val="auto"/>
        </w:rPr>
      </w:pPr>
      <w:ins w:id="1089" w:author="Author" w:date="2016-05-27T13:53:00Z">
        <w:del w:id="1090" w:author="Author" w:date="2016-08-24T15:44:00Z">
          <w:r w:rsidRPr="00B6270E" w:rsidDel="0086737E">
            <w:rPr>
              <w:rFonts w:ascii="Times New Roman" w:hAnsi="Times New Roman" w:cs="Times New Roman"/>
              <w:color w:val="auto"/>
            </w:rPr>
            <w:delText>(OPTIONAL) Go to “Tools&gt; Script Panel,” click the “Open” icon, and load the “supplementaryScript1_Intro_to_beanshell.bsh” script from the folder downloaded from GitHub. Run the script. It simply prints statements to the console and performs some arithmetic to demonstrate the basic capabilities of the Java-like Beanshell language.</w:delText>
          </w:r>
        </w:del>
      </w:ins>
    </w:p>
    <w:p w14:paraId="4076890C" w14:textId="64492926" w:rsidR="00196F20" w:rsidRPr="00B6270E" w:rsidDel="0086737E" w:rsidRDefault="001B1078">
      <w:pPr>
        <w:pStyle w:val="NormalWeb"/>
        <w:numPr>
          <w:ilvl w:val="1"/>
          <w:numId w:val="24"/>
        </w:numPr>
        <w:tabs>
          <w:tab w:val="left" w:pos="840"/>
        </w:tabs>
        <w:spacing w:before="0" w:beforeAutospacing="0" w:after="160" w:afterAutospacing="0" w:line="240" w:lineRule="auto"/>
        <w:jc w:val="left"/>
        <w:rPr>
          <w:ins w:id="1091" w:author="Author" w:date="2016-05-27T13:32:00Z"/>
          <w:del w:id="1092" w:author="Author" w:date="2016-08-24T15:44:00Z"/>
          <w:rFonts w:ascii="Times New Roman" w:hAnsi="Times New Roman"/>
          <w:rPrChange w:id="1093" w:author="Author" w:date="2016-05-27T14:08:00Z">
            <w:rPr>
              <w:ins w:id="1094" w:author="Author" w:date="2016-05-27T13:32:00Z"/>
              <w:del w:id="1095" w:author="Author" w:date="2016-08-24T15:44:00Z"/>
              <w:lang w:eastAsia="zh-CN"/>
            </w:rPr>
          </w:rPrChange>
        </w:rPr>
        <w:pPrChange w:id="1096" w:author="Author" w:date="2016-05-27T13:53:00Z">
          <w:pPr>
            <w:pStyle w:val="ListParagraph"/>
            <w:numPr>
              <w:ilvl w:val="1"/>
              <w:numId w:val="24"/>
            </w:numPr>
            <w:tabs>
              <w:tab w:val="left" w:pos="840"/>
            </w:tabs>
            <w:spacing w:after="240" w:line="240" w:lineRule="auto"/>
            <w:ind w:left="0" w:hanging="555"/>
            <w:contextualSpacing w:val="0"/>
          </w:pPr>
        </w:pPrChange>
      </w:pPr>
      <w:ins w:id="1097" w:author="Author" w:date="2016-05-27T13:53:00Z">
        <w:del w:id="1098" w:author="Author" w:date="2016-08-24T15:44:00Z">
          <w:r w:rsidRPr="00B6270E" w:rsidDel="0086737E">
            <w:rPr>
              <w:rFonts w:ascii="Times New Roman" w:hAnsi="Times New Roman" w:cs="Times New Roman"/>
              <w:color w:val="auto"/>
              <w:rPrChange w:id="1099" w:author="Author" w:date="2016-05-27T14:08:00Z">
                <w:rPr>
                  <w:rFonts w:ascii="Times New Roman" w:hAnsi="Times New Roman"/>
                </w:rPr>
              </w:rPrChange>
            </w:rPr>
            <w:delText>(OPTIONAL) Open the “supplementaryScript2_Troubleshooting.bsh” in the “Beanshell_Scripts” folder and use it to test that the script can command the microscope to take an image, process the image, analyze the image, save results about the analysis, save the image, write the results to a .csv file, control the microscope stage, and send messages to the microcontroller.</w:delText>
          </w:r>
        </w:del>
      </w:ins>
    </w:p>
    <w:p w14:paraId="1E7474DE" w14:textId="77777777" w:rsidR="00822D94" w:rsidRPr="00B6270E" w:rsidDel="001B1078" w:rsidRDefault="00822D94">
      <w:pPr>
        <w:pStyle w:val="ListParagraph"/>
        <w:numPr>
          <w:ilvl w:val="1"/>
          <w:numId w:val="24"/>
        </w:numPr>
        <w:tabs>
          <w:tab w:val="left" w:pos="840"/>
        </w:tabs>
        <w:spacing w:after="240" w:line="240" w:lineRule="auto"/>
        <w:ind w:left="0" w:firstLine="0"/>
        <w:contextualSpacing w:val="0"/>
        <w:rPr>
          <w:ins w:id="1100" w:author="Author" w:date="2016-05-20T18:17:00Z"/>
          <w:del w:id="1101" w:author="Author" w:date="2016-05-27T13:53:00Z"/>
          <w:rFonts w:asciiTheme="minorHAnsi" w:eastAsia="SimSun" w:hAnsiTheme="minorHAnsi"/>
          <w:kern w:val="2"/>
          <w:sz w:val="24"/>
          <w:szCs w:val="24"/>
          <w:lang w:eastAsia="zh-CN"/>
        </w:rPr>
        <w:pPrChange w:id="1102" w:author="Author" w:date="2016-05-20T18:15:00Z">
          <w:pPr>
            <w:pStyle w:val="ListParagraph"/>
            <w:numPr>
              <w:ilvl w:val="1"/>
              <w:numId w:val="24"/>
            </w:numPr>
            <w:tabs>
              <w:tab w:val="left" w:pos="840"/>
            </w:tabs>
            <w:spacing w:after="240" w:line="240" w:lineRule="auto"/>
            <w:ind w:left="0" w:hanging="555"/>
            <w:contextualSpacing w:val="0"/>
          </w:pPr>
        </w:pPrChange>
      </w:pPr>
    </w:p>
    <w:p w14:paraId="74B42483" w14:textId="77777777" w:rsidR="005C7FC0" w:rsidRPr="00B6270E" w:rsidDel="0036598A" w:rsidRDefault="005C7FC0">
      <w:pPr>
        <w:pStyle w:val="NormalWeb"/>
        <w:numPr>
          <w:ilvl w:val="1"/>
          <w:numId w:val="24"/>
        </w:numPr>
        <w:tabs>
          <w:tab w:val="left" w:pos="840"/>
        </w:tabs>
        <w:spacing w:before="0" w:beforeAutospacing="0" w:after="240" w:afterAutospacing="0" w:line="240" w:lineRule="auto"/>
        <w:ind w:left="0" w:firstLine="0"/>
        <w:jc w:val="left"/>
        <w:rPr>
          <w:del w:id="1103" w:author="Author" w:date="2016-05-23T13:57:00Z"/>
          <w:rFonts w:asciiTheme="minorHAnsi" w:hAnsiTheme="minorHAnsi"/>
          <w:rPrChange w:id="1104" w:author="Author" w:date="2016-05-27T14:08:00Z">
            <w:rPr>
              <w:del w:id="1105" w:author="Author" w:date="2016-05-23T13:57:00Z"/>
              <w:lang w:eastAsia="zh-CN"/>
            </w:rPr>
          </w:rPrChange>
        </w:rPr>
        <w:pPrChange w:id="1106" w:author="Author" w:date="2016-05-20T18:19:00Z">
          <w:pPr>
            <w:pStyle w:val="ListParagraph"/>
            <w:numPr>
              <w:ilvl w:val="1"/>
              <w:numId w:val="24"/>
            </w:numPr>
            <w:tabs>
              <w:tab w:val="left" w:pos="840"/>
            </w:tabs>
            <w:spacing w:after="240" w:line="240" w:lineRule="auto"/>
            <w:ind w:left="0" w:hanging="555"/>
            <w:contextualSpacing w:val="0"/>
          </w:pPr>
        </w:pPrChange>
      </w:pPr>
      <w:ins w:id="1107" w:author="Author" w:date="2016-05-20T18:19:00Z">
        <w:del w:id="1108" w:author="Author" w:date="2016-05-23T13:57:00Z">
          <w:r w:rsidRPr="00B6270E" w:rsidDel="0036598A">
            <w:rPr>
              <w:rFonts w:asciiTheme="minorHAnsi" w:eastAsia="SimSun" w:hAnsiTheme="minorHAnsi" w:cs="Times New Roman"/>
              <w:color w:val="auto"/>
              <w:kern w:val="2"/>
              <w:lang w:eastAsia="zh-CN"/>
              <w:rPrChange w:id="1109" w:author="Author" w:date="2016-05-27T14:08:00Z">
                <w:rPr>
                  <w:rFonts w:asciiTheme="minorHAnsi" w:eastAsia="SimSun" w:hAnsiTheme="minorHAnsi"/>
                  <w:kern w:val="2"/>
                  <w:highlight w:val="yellow"/>
                  <w:lang w:eastAsia="zh-CN"/>
                </w:rPr>
              </w:rPrChange>
            </w:rPr>
            <w:delText xml:space="preserve">In Micro-Manager, </w:delText>
          </w:r>
          <w:r w:rsidRPr="00B6270E" w:rsidDel="0036598A">
            <w:rPr>
              <w:rFonts w:asciiTheme="minorHAnsi" w:hAnsiTheme="minorHAnsi" w:cs="Times New Roman"/>
              <w:color w:val="auto"/>
              <w:rPrChange w:id="1110" w:author="Author" w:date="2016-05-27T14:08:00Z">
                <w:rPr>
                  <w:rFonts w:asciiTheme="minorHAnsi" w:hAnsiTheme="minorHAnsi"/>
                  <w:highlight w:val="yellow"/>
                </w:rPr>
              </w:rPrChange>
            </w:rPr>
            <w:delText xml:space="preserve">go to Tools&gt; Script Panel. Open and run “experimentScript.bsh,” which will extract the parameters from </w:delText>
          </w:r>
        </w:del>
      </w:ins>
      <w:ins w:id="1111" w:author="Author" w:date="2016-05-20T18:20:00Z">
        <w:del w:id="1112" w:author="Author" w:date="2016-05-23T13:57:00Z">
          <w:r w:rsidRPr="00B6270E" w:rsidDel="0036598A">
            <w:rPr>
              <w:rFonts w:asciiTheme="minorHAnsi" w:hAnsiTheme="minorHAnsi" w:cs="Times New Roman"/>
              <w:color w:val="auto"/>
              <w:rPrChange w:id="1113" w:author="Author" w:date="2016-05-27T14:08:00Z">
                <w:rPr>
                  <w:rFonts w:asciiTheme="minorHAnsi" w:hAnsiTheme="minorHAnsi"/>
                  <w:highlight w:val="yellow"/>
                </w:rPr>
              </w:rPrChange>
            </w:rPr>
            <w:delText xml:space="preserve">“bioreactorParameters.csv.” </w:delText>
          </w:r>
        </w:del>
      </w:ins>
    </w:p>
    <w:p w14:paraId="3DE9BAD0" w14:textId="77777777" w:rsidR="00760878" w:rsidRPr="00B6270E" w:rsidDel="00E733A9" w:rsidRDefault="00760878">
      <w:pPr>
        <w:pStyle w:val="ListParagraph"/>
        <w:numPr>
          <w:ilvl w:val="0"/>
          <w:numId w:val="24"/>
        </w:numPr>
        <w:tabs>
          <w:tab w:val="left" w:pos="840"/>
        </w:tabs>
        <w:spacing w:after="240" w:line="240" w:lineRule="auto"/>
        <w:contextualSpacing w:val="0"/>
        <w:rPr>
          <w:del w:id="1114" w:author="Author" w:date="2016-05-18T10:39:00Z"/>
          <w:rFonts w:asciiTheme="minorHAnsi" w:eastAsia="SimSun" w:hAnsiTheme="minorHAnsi"/>
          <w:kern w:val="2"/>
          <w:sz w:val="24"/>
          <w:szCs w:val="24"/>
          <w:lang w:eastAsia="zh-CN"/>
        </w:rPr>
        <w:pPrChange w:id="1115" w:author="Cameron" w:date="2016-05-18T10:39:00Z">
          <w:pPr>
            <w:pStyle w:val="ListParagraph"/>
            <w:numPr>
              <w:ilvl w:val="1"/>
              <w:numId w:val="24"/>
            </w:numPr>
            <w:tabs>
              <w:tab w:val="left" w:pos="840"/>
            </w:tabs>
            <w:spacing w:after="240" w:line="240" w:lineRule="auto"/>
            <w:ind w:left="0" w:hanging="555"/>
            <w:contextualSpacing w:val="0"/>
          </w:pPr>
        </w:pPrChange>
      </w:pPr>
      <w:del w:id="1116" w:author="Author" w:date="2016-05-18T10:39:00Z">
        <w:r w:rsidRPr="00B6270E" w:rsidDel="00E733A9">
          <w:rPr>
            <w:rFonts w:asciiTheme="minorHAnsi" w:eastAsia="SimSun" w:hAnsiTheme="minorHAnsi"/>
            <w:kern w:val="2"/>
            <w:lang w:eastAsia="zh-CN"/>
          </w:rPr>
          <w:delText xml:space="preserve">Download the free, open-source Arduino integrated development environment (IDE) </w:delText>
        </w:r>
        <w:r w:rsidRPr="00B6270E" w:rsidDel="00E733A9">
          <w:rPr>
            <w:rFonts w:asciiTheme="minorHAnsi" w:hAnsiTheme="minorHAnsi"/>
            <w:bCs/>
          </w:rPr>
          <w:delText>(</w:delText>
        </w:r>
        <w:r w:rsidR="007B16D4" w:rsidRPr="00685B08" w:rsidDel="00E733A9">
          <w:fldChar w:fldCharType="begin"/>
        </w:r>
        <w:r w:rsidR="007B16D4" w:rsidRPr="00B6270E" w:rsidDel="00E733A9">
          <w:delInstrText xml:space="preserve"> HYPERLINK "https://www.arduino.cc/en/Main/Software" </w:delInstrText>
        </w:r>
        <w:r w:rsidR="007B16D4" w:rsidRPr="00B6270E" w:rsidDel="00E733A9">
          <w:rPr>
            <w:rPrChange w:id="1117" w:author="Author" w:date="2016-05-27T14:08:00Z">
              <w:rPr>
                <w:rStyle w:val="Hyperlink"/>
                <w:rFonts w:asciiTheme="minorHAnsi" w:hAnsiTheme="minorHAnsi"/>
                <w:bCs/>
                <w:color w:val="auto"/>
                <w:u w:val="none"/>
              </w:rPr>
            </w:rPrChange>
          </w:rPr>
          <w:fldChar w:fldCharType="separate"/>
        </w:r>
        <w:r w:rsidRPr="00B6270E" w:rsidDel="00E733A9">
          <w:rPr>
            <w:rStyle w:val="Hyperlink"/>
            <w:rFonts w:asciiTheme="minorHAnsi" w:hAnsiTheme="minorHAnsi"/>
            <w:bCs/>
            <w:color w:val="auto"/>
            <w:u w:val="none"/>
          </w:rPr>
          <w:delText>https://www.arduino.cc/en/Main/Software</w:delText>
        </w:r>
        <w:r w:rsidR="007B16D4" w:rsidRPr="00685B08" w:rsidDel="00E733A9">
          <w:rPr>
            <w:rStyle w:val="Hyperlink"/>
            <w:rFonts w:asciiTheme="minorHAnsi" w:hAnsiTheme="minorHAnsi"/>
            <w:bCs/>
            <w:color w:val="auto"/>
            <w:u w:val="none"/>
          </w:rPr>
          <w:fldChar w:fldCharType="end"/>
        </w:r>
        <w:r w:rsidRPr="00B6270E" w:rsidDel="00E733A9">
          <w:rPr>
            <w:rStyle w:val="Hyperlink"/>
            <w:rFonts w:asciiTheme="minorHAnsi" w:hAnsiTheme="minorHAnsi"/>
            <w:bCs/>
            <w:color w:val="auto"/>
            <w:u w:val="none"/>
          </w:rPr>
          <w:delText>)</w:delText>
        </w:r>
        <w:r w:rsidRPr="00B6270E" w:rsidDel="00E733A9">
          <w:rPr>
            <w:rFonts w:asciiTheme="minorHAnsi" w:hAnsiTheme="minorHAnsi"/>
            <w:bCs/>
          </w:rPr>
          <w:delText>.</w:delText>
        </w:r>
      </w:del>
    </w:p>
    <w:p w14:paraId="4AB095E7" w14:textId="77777777" w:rsidR="00C036CC" w:rsidRPr="00685B08" w:rsidDel="00E733A9" w:rsidRDefault="007D0B26" w:rsidP="00186D23">
      <w:pPr>
        <w:pStyle w:val="ListParagraph"/>
        <w:numPr>
          <w:ilvl w:val="1"/>
          <w:numId w:val="24"/>
        </w:numPr>
        <w:spacing w:after="240" w:line="240" w:lineRule="auto"/>
        <w:ind w:left="0" w:firstLine="0"/>
        <w:contextualSpacing w:val="0"/>
        <w:rPr>
          <w:del w:id="1118" w:author="Author" w:date="2016-05-18T10:39:00Z"/>
          <w:rStyle w:val="Hyperlink"/>
          <w:rFonts w:asciiTheme="minorHAnsi" w:hAnsiTheme="minorHAnsi"/>
          <w:b/>
          <w:color w:val="auto"/>
          <w:sz w:val="24"/>
          <w:szCs w:val="24"/>
          <w:u w:val="none"/>
        </w:rPr>
      </w:pPr>
      <w:del w:id="1119" w:author="Author" w:date="2016-05-18T10:39:00Z">
        <w:r w:rsidRPr="00B6270E" w:rsidDel="00E733A9">
          <w:rPr>
            <w:rFonts w:asciiTheme="minorHAnsi" w:hAnsiTheme="minorHAnsi"/>
            <w:rPrChange w:id="1120" w:author="Author" w:date="2016-05-27T14:08:00Z">
              <w:rPr>
                <w:rFonts w:asciiTheme="minorHAnsi" w:hAnsiTheme="minorHAnsi"/>
                <w:color w:val="0000FF"/>
                <w:u w:val="single"/>
              </w:rPr>
            </w:rPrChange>
          </w:rPr>
          <w:delText xml:space="preserve">Download all code and instructions available </w:delText>
        </w:r>
        <w:r w:rsidR="00381624" w:rsidRPr="00B6270E" w:rsidDel="00E733A9">
          <w:rPr>
            <w:rFonts w:asciiTheme="minorHAnsi" w:eastAsia="SimSun" w:hAnsiTheme="minorHAnsi"/>
            <w:kern w:val="2"/>
            <w:lang w:eastAsia="zh-CN"/>
          </w:rPr>
          <w:delText xml:space="preserve">from the </w:delText>
        </w:r>
        <w:r w:rsidR="001F1FD0" w:rsidRPr="00B6270E" w:rsidDel="00E733A9">
          <w:rPr>
            <w:rFonts w:asciiTheme="minorHAnsi" w:eastAsia="SimSun" w:hAnsiTheme="minorHAnsi"/>
            <w:kern w:val="2"/>
            <w:lang w:eastAsia="zh-CN"/>
          </w:rPr>
          <w:delText>“</w:delText>
        </w:r>
        <w:r w:rsidR="00381624" w:rsidRPr="00B6270E" w:rsidDel="00E733A9">
          <w:rPr>
            <w:rFonts w:asciiTheme="minorHAnsi" w:eastAsia="SimSun" w:hAnsiTheme="minorHAnsi"/>
            <w:kern w:val="2"/>
            <w:lang w:eastAsia="zh-CN"/>
          </w:rPr>
          <w:delText>Optogenetic Chemostat Files” GitHub repository (</w:delText>
        </w:r>
        <w:r w:rsidR="007B16D4" w:rsidRPr="00685B08" w:rsidDel="00E733A9">
          <w:fldChar w:fldCharType="begin"/>
        </w:r>
        <w:r w:rsidR="007B16D4" w:rsidRPr="00B6270E" w:rsidDel="00E733A9">
          <w:delInstrText xml:space="preserve"> HYPERLINK "https://github.com/stewarc8/Optogenetic-Chemostat-Files" </w:delInstrText>
        </w:r>
        <w:r w:rsidR="007B16D4" w:rsidRPr="00B6270E" w:rsidDel="00E733A9">
          <w:rPr>
            <w:rPrChange w:id="1121" w:author="Author" w:date="2016-05-27T14:08:00Z">
              <w:rPr>
                <w:rStyle w:val="Hyperlink"/>
                <w:rFonts w:asciiTheme="minorHAnsi" w:eastAsia="SimSun" w:hAnsiTheme="minorHAnsi"/>
                <w:color w:val="auto"/>
                <w:kern w:val="2"/>
                <w:u w:val="none"/>
                <w:lang w:eastAsia="zh-CN"/>
              </w:rPr>
            </w:rPrChange>
          </w:rPr>
          <w:fldChar w:fldCharType="separate"/>
        </w:r>
        <w:r w:rsidR="00381624" w:rsidRPr="00B6270E" w:rsidDel="00E733A9">
          <w:rPr>
            <w:rStyle w:val="Hyperlink"/>
            <w:rFonts w:asciiTheme="minorHAnsi" w:eastAsia="SimSun" w:hAnsiTheme="minorHAnsi"/>
            <w:color w:val="auto"/>
            <w:kern w:val="2"/>
            <w:u w:val="none"/>
            <w:lang w:eastAsia="zh-CN"/>
          </w:rPr>
          <w:delText>https://github.com/stewarc8/Optogenetic-Chemostat-Files</w:delText>
        </w:r>
        <w:r w:rsidR="007B16D4" w:rsidRPr="00685B08" w:rsidDel="00E733A9">
          <w:rPr>
            <w:rStyle w:val="Hyperlink"/>
            <w:rFonts w:asciiTheme="minorHAnsi" w:eastAsia="SimSun" w:hAnsiTheme="minorHAnsi"/>
            <w:color w:val="auto"/>
            <w:kern w:val="2"/>
            <w:u w:val="none"/>
            <w:lang w:eastAsia="zh-CN"/>
          </w:rPr>
          <w:fldChar w:fldCharType="end"/>
        </w:r>
        <w:r w:rsidR="001F1FD0" w:rsidRPr="00B6270E" w:rsidDel="00E733A9">
          <w:rPr>
            <w:rStyle w:val="Hyperlink"/>
            <w:rFonts w:asciiTheme="minorHAnsi" w:eastAsia="SimSun" w:hAnsiTheme="minorHAnsi"/>
            <w:color w:val="auto"/>
            <w:kern w:val="2"/>
            <w:u w:val="none"/>
            <w:lang w:eastAsia="zh-CN"/>
          </w:rPr>
          <w:delText>).</w:delText>
        </w:r>
      </w:del>
    </w:p>
    <w:p w14:paraId="73739EAC" w14:textId="77777777" w:rsidR="000F3F52" w:rsidRPr="00B6270E" w:rsidDel="005C7FC0" w:rsidRDefault="00760878" w:rsidP="00186D23">
      <w:pPr>
        <w:pStyle w:val="ListParagraph"/>
        <w:numPr>
          <w:ilvl w:val="1"/>
          <w:numId w:val="24"/>
        </w:numPr>
        <w:tabs>
          <w:tab w:val="left" w:pos="840"/>
        </w:tabs>
        <w:spacing w:after="240" w:line="240" w:lineRule="auto"/>
        <w:ind w:left="0" w:firstLine="0"/>
        <w:contextualSpacing w:val="0"/>
        <w:rPr>
          <w:del w:id="1122" w:author="Author" w:date="2016-05-20T18:15:00Z"/>
          <w:rFonts w:eastAsia="SimSun"/>
          <w:kern w:val="2"/>
          <w:sz w:val="24"/>
          <w:szCs w:val="24"/>
          <w:lang w:eastAsia="zh-CN"/>
        </w:rPr>
      </w:pPr>
      <w:del w:id="1123" w:author="Author" w:date="2016-05-20T18:15:00Z">
        <w:r w:rsidRPr="00B6270E" w:rsidDel="005C7FC0">
          <w:rPr>
            <w:rFonts w:asciiTheme="minorHAnsi" w:eastAsia="SimSun" w:hAnsiTheme="minorHAnsi"/>
            <w:kern w:val="2"/>
            <w:lang w:eastAsia="zh-CN"/>
          </w:rPr>
          <w:delText>Connect the heating pad, thermometer, media pump and sample pump to the printed circuit board and attach the printed circuit board to the Arduino microcontroller.</w:delText>
        </w:r>
      </w:del>
    </w:p>
    <w:p w14:paraId="359B31EF" w14:textId="77777777" w:rsidR="00DD79F1" w:rsidRPr="00B6270E" w:rsidDel="005C7FC0" w:rsidRDefault="00BB5AA9" w:rsidP="00186D23">
      <w:pPr>
        <w:pStyle w:val="ListParagraph"/>
        <w:numPr>
          <w:ilvl w:val="1"/>
          <w:numId w:val="24"/>
        </w:numPr>
        <w:tabs>
          <w:tab w:val="left" w:pos="840"/>
        </w:tabs>
        <w:spacing w:after="240" w:line="240" w:lineRule="auto"/>
        <w:ind w:left="0" w:firstLine="0"/>
        <w:contextualSpacing w:val="0"/>
        <w:rPr>
          <w:del w:id="1124" w:author="Author" w:date="2016-05-20T18:15:00Z"/>
          <w:rFonts w:asciiTheme="minorHAnsi" w:eastAsia="SimSun" w:hAnsiTheme="minorHAnsi"/>
          <w:kern w:val="2"/>
          <w:sz w:val="24"/>
          <w:szCs w:val="24"/>
          <w:lang w:eastAsia="zh-CN"/>
        </w:rPr>
      </w:pPr>
      <w:del w:id="1125" w:author="Author" w:date="2016-05-20T18:15:00Z">
        <w:r w:rsidRPr="00B6270E" w:rsidDel="005C7FC0">
          <w:rPr>
            <w:rFonts w:asciiTheme="minorHAnsi" w:eastAsia="SimSun" w:hAnsiTheme="minorHAnsi"/>
            <w:kern w:val="2"/>
            <w:lang w:eastAsia="zh-CN"/>
          </w:rPr>
          <w:delText>Connect the LED array</w:delText>
        </w:r>
        <w:r w:rsidR="00906647" w:rsidRPr="00B6270E" w:rsidDel="005C7FC0">
          <w:rPr>
            <w:rFonts w:asciiTheme="minorHAnsi" w:eastAsia="SimSun" w:hAnsiTheme="minorHAnsi"/>
            <w:kern w:val="2"/>
            <w:lang w:eastAsia="zh-CN"/>
          </w:rPr>
          <w:delText xml:space="preserve"> to a solderless breadboard and </w:delText>
        </w:r>
        <w:r w:rsidR="00DD79F1" w:rsidRPr="00B6270E" w:rsidDel="005C7FC0">
          <w:rPr>
            <w:rFonts w:asciiTheme="minorHAnsi" w:eastAsia="SimSun" w:hAnsiTheme="minorHAnsi"/>
            <w:kern w:val="2"/>
            <w:lang w:eastAsia="zh-CN"/>
          </w:rPr>
          <w:delText>connect the LED pins to the corresponding pin holes on the printed circuit board with wire ribbons.</w:delText>
        </w:r>
      </w:del>
    </w:p>
    <w:p w14:paraId="1DD764A2" w14:textId="77777777" w:rsidR="00CC7CBF" w:rsidRPr="00B6270E" w:rsidDel="005C7FC0" w:rsidRDefault="00CC7CBF" w:rsidP="00186D23">
      <w:pPr>
        <w:pStyle w:val="NormalWeb"/>
        <w:numPr>
          <w:ilvl w:val="2"/>
          <w:numId w:val="24"/>
        </w:numPr>
        <w:tabs>
          <w:tab w:val="left" w:pos="840"/>
          <w:tab w:val="left" w:pos="1260"/>
        </w:tabs>
        <w:spacing w:before="0" w:beforeAutospacing="0" w:after="240" w:afterAutospacing="0" w:line="240" w:lineRule="auto"/>
        <w:ind w:left="0" w:firstLine="0"/>
        <w:jc w:val="left"/>
        <w:rPr>
          <w:del w:id="1126" w:author="Author" w:date="2016-05-20T18:16:00Z"/>
          <w:rFonts w:asciiTheme="minorHAnsi" w:hAnsiTheme="minorHAnsi" w:cs="Times New Roman"/>
          <w:color w:val="auto"/>
          <w:rPrChange w:id="1127" w:author="Author" w:date="2016-05-27T14:08:00Z">
            <w:rPr>
              <w:del w:id="1128" w:author="Author" w:date="2016-05-20T18:16:00Z"/>
              <w:rFonts w:asciiTheme="minorHAnsi" w:hAnsiTheme="minorHAnsi" w:cs="Times New Roman"/>
              <w:color w:val="auto"/>
              <w:highlight w:val="yellow"/>
            </w:rPr>
          </w:rPrChange>
        </w:rPr>
      </w:pPr>
      <w:del w:id="1129" w:author="Author" w:date="2016-05-20T18:16:00Z">
        <w:r w:rsidRPr="00B6270E" w:rsidDel="005C7FC0">
          <w:rPr>
            <w:rFonts w:asciiTheme="minorHAnsi" w:hAnsiTheme="minorHAnsi" w:cs="Times New Roman"/>
            <w:color w:val="auto"/>
            <w:rPrChange w:id="1130" w:author="Author" w:date="2016-05-27T14:08:00Z">
              <w:rPr>
                <w:rFonts w:asciiTheme="minorHAnsi" w:hAnsiTheme="minorHAnsi" w:cs="Times New Roman"/>
                <w:color w:val="auto"/>
                <w:highlight w:val="yellow"/>
              </w:rPr>
            </w:rPrChange>
          </w:rPr>
          <w:delText>Break off the aluminum backing of 4 MOSFETS and connect them on the breadboard adjacent to the LED matrix. The</w:delText>
        </w:r>
        <w:r w:rsidR="007F57CD" w:rsidRPr="00B6270E" w:rsidDel="005C7FC0">
          <w:rPr>
            <w:rFonts w:asciiTheme="minorHAnsi" w:hAnsiTheme="minorHAnsi" w:cs="Times New Roman"/>
            <w:color w:val="auto"/>
            <w:rPrChange w:id="1131" w:author="Author" w:date="2016-05-27T14:08:00Z">
              <w:rPr>
                <w:rFonts w:asciiTheme="minorHAnsi" w:hAnsiTheme="minorHAnsi" w:cs="Times New Roman"/>
                <w:color w:val="auto"/>
                <w:highlight w:val="yellow"/>
              </w:rPr>
            </w:rPrChange>
          </w:rPr>
          <w:delText>se 4</w:delText>
        </w:r>
        <w:r w:rsidRPr="00B6270E" w:rsidDel="005C7FC0">
          <w:rPr>
            <w:rFonts w:asciiTheme="minorHAnsi" w:hAnsiTheme="minorHAnsi" w:cs="Times New Roman"/>
            <w:color w:val="auto"/>
            <w:rPrChange w:id="1132" w:author="Author" w:date="2016-05-27T14:08:00Z">
              <w:rPr>
                <w:rFonts w:asciiTheme="minorHAnsi" w:hAnsiTheme="minorHAnsi" w:cs="Times New Roman"/>
                <w:color w:val="auto"/>
                <w:highlight w:val="yellow"/>
              </w:rPr>
            </w:rPrChange>
          </w:rPr>
          <w:delText xml:space="preserve"> MOSFET’s serve a strictly structural purpose: to raise the diffusion paper slightly above the matrix.</w:delText>
        </w:r>
      </w:del>
    </w:p>
    <w:p w14:paraId="6B3C6747" w14:textId="77777777" w:rsidR="00CC7CBF" w:rsidRPr="00B6270E" w:rsidDel="005C7FC0" w:rsidRDefault="00CC7CBF" w:rsidP="00186D23">
      <w:pPr>
        <w:pStyle w:val="NormalWeb"/>
        <w:numPr>
          <w:ilvl w:val="2"/>
          <w:numId w:val="24"/>
        </w:numPr>
        <w:tabs>
          <w:tab w:val="left" w:pos="840"/>
          <w:tab w:val="left" w:pos="1260"/>
        </w:tabs>
        <w:spacing w:before="0" w:beforeAutospacing="0" w:after="240" w:afterAutospacing="0" w:line="240" w:lineRule="auto"/>
        <w:ind w:left="0" w:firstLine="0"/>
        <w:jc w:val="left"/>
        <w:rPr>
          <w:del w:id="1133" w:author="Author" w:date="2016-05-20T18:16:00Z"/>
          <w:rFonts w:asciiTheme="minorHAnsi" w:hAnsiTheme="minorHAnsi" w:cs="Times New Roman"/>
          <w:color w:val="auto"/>
          <w:rPrChange w:id="1134" w:author="Author" w:date="2016-05-27T14:08:00Z">
            <w:rPr>
              <w:del w:id="1135" w:author="Author" w:date="2016-05-20T18:16:00Z"/>
              <w:rFonts w:asciiTheme="minorHAnsi" w:hAnsiTheme="minorHAnsi" w:cs="Times New Roman"/>
              <w:color w:val="auto"/>
              <w:highlight w:val="yellow"/>
            </w:rPr>
          </w:rPrChange>
        </w:rPr>
      </w:pPr>
      <w:del w:id="1136" w:author="Author" w:date="2016-05-20T18:16:00Z">
        <w:r w:rsidRPr="00B6270E" w:rsidDel="005C7FC0">
          <w:rPr>
            <w:rFonts w:asciiTheme="minorHAnsi" w:hAnsiTheme="minorHAnsi" w:cs="Times New Roman"/>
            <w:color w:val="auto"/>
            <w:rPrChange w:id="1137" w:author="Author" w:date="2016-05-27T14:08:00Z">
              <w:rPr>
                <w:rFonts w:asciiTheme="minorHAnsi" w:hAnsiTheme="minorHAnsi" w:cs="Times New Roman"/>
                <w:color w:val="auto"/>
                <w:highlight w:val="yellow"/>
              </w:rPr>
            </w:rPrChange>
          </w:rPr>
          <w:delText>Use tape to fasten a portion of diffusion paper over the MOSFETs, covering the L</w:delText>
        </w:r>
      </w:del>
      <w:ins w:id="1138" w:author="Author" w:date="2016-05-10T12:13:00Z">
        <w:del w:id="1139" w:author="Author" w:date="2016-05-20T18:16:00Z">
          <w:r w:rsidR="00EF668E" w:rsidRPr="00B6270E" w:rsidDel="005C7FC0">
            <w:rPr>
              <w:rFonts w:asciiTheme="minorHAnsi" w:hAnsiTheme="minorHAnsi" w:cs="Times New Roman"/>
              <w:color w:val="auto"/>
              <w:rPrChange w:id="1140" w:author="Author" w:date="2016-05-27T14:08:00Z">
                <w:rPr>
                  <w:rFonts w:asciiTheme="minorHAnsi" w:hAnsiTheme="minorHAnsi" w:cs="Times New Roman"/>
                  <w:color w:val="auto"/>
                  <w:highlight w:val="yellow"/>
                </w:rPr>
              </w:rPrChange>
            </w:rPr>
            <w:delText>ight Emitting Diode (LED)</w:delText>
          </w:r>
        </w:del>
      </w:ins>
      <w:del w:id="1141" w:author="Author" w:date="2016-05-20T18:16:00Z">
        <w:r w:rsidRPr="00B6270E" w:rsidDel="005C7FC0">
          <w:rPr>
            <w:rFonts w:asciiTheme="minorHAnsi" w:hAnsiTheme="minorHAnsi" w:cs="Times New Roman"/>
            <w:color w:val="auto"/>
            <w:rPrChange w:id="1142" w:author="Author" w:date="2016-05-27T14:08:00Z">
              <w:rPr>
                <w:rFonts w:asciiTheme="minorHAnsi" w:hAnsiTheme="minorHAnsi" w:cs="Times New Roman"/>
                <w:color w:val="auto"/>
                <w:highlight w:val="yellow"/>
              </w:rPr>
            </w:rPrChange>
          </w:rPr>
          <w:delText>ED matrix.</w:delText>
        </w:r>
      </w:del>
    </w:p>
    <w:p w14:paraId="0752F320" w14:textId="77777777" w:rsidR="00195951" w:rsidRPr="00B6270E" w:rsidRDefault="00195951" w:rsidP="00186D23">
      <w:pPr>
        <w:pStyle w:val="ListParagraph"/>
        <w:numPr>
          <w:ilvl w:val="0"/>
          <w:numId w:val="24"/>
        </w:numPr>
        <w:tabs>
          <w:tab w:val="left" w:pos="840"/>
        </w:tabs>
        <w:spacing w:after="240" w:line="240" w:lineRule="auto"/>
        <w:ind w:left="0" w:firstLine="0"/>
        <w:contextualSpacing w:val="0"/>
        <w:rPr>
          <w:rFonts w:asciiTheme="minorHAnsi" w:eastAsia="SimSun" w:hAnsiTheme="minorHAnsi"/>
          <w:kern w:val="2"/>
          <w:sz w:val="24"/>
          <w:szCs w:val="24"/>
          <w:lang w:eastAsia="zh-CN"/>
        </w:rPr>
      </w:pPr>
      <w:r w:rsidRPr="00B6270E">
        <w:rPr>
          <w:rFonts w:asciiTheme="minorHAnsi" w:hAnsiTheme="minorHAnsi"/>
          <w:b/>
          <w:sz w:val="24"/>
          <w:szCs w:val="24"/>
        </w:rPr>
        <w:t>Make a</w:t>
      </w:r>
      <w:ins w:id="1143" w:author="Author" w:date="2016-05-23T13:45:00Z">
        <w:r w:rsidR="00AA37D9" w:rsidRPr="00B6270E">
          <w:rPr>
            <w:rFonts w:asciiTheme="minorHAnsi" w:hAnsiTheme="minorHAnsi"/>
            <w:b/>
            <w:sz w:val="24"/>
            <w:szCs w:val="24"/>
          </w:rPr>
          <w:t>nd characterize the</w:t>
        </w:r>
      </w:ins>
      <w:r w:rsidRPr="00B6270E">
        <w:rPr>
          <w:rFonts w:asciiTheme="minorHAnsi" w:hAnsiTheme="minorHAnsi"/>
          <w:b/>
          <w:sz w:val="24"/>
          <w:szCs w:val="24"/>
        </w:rPr>
        <w:t xml:space="preserve"> light-proof enclosure for the bioreactor</w:t>
      </w:r>
    </w:p>
    <w:p w14:paraId="1445CE7F" w14:textId="77777777" w:rsidR="005C7FC0" w:rsidRPr="00B6270E" w:rsidRDefault="005C7FC0">
      <w:pPr>
        <w:pStyle w:val="NormalWeb"/>
        <w:numPr>
          <w:ilvl w:val="1"/>
          <w:numId w:val="24"/>
        </w:numPr>
        <w:tabs>
          <w:tab w:val="left" w:pos="840"/>
          <w:tab w:val="left" w:pos="1260"/>
        </w:tabs>
        <w:spacing w:before="0" w:beforeAutospacing="0" w:after="240" w:afterAutospacing="0" w:line="240" w:lineRule="auto"/>
        <w:jc w:val="left"/>
        <w:rPr>
          <w:ins w:id="1144" w:author="Author" w:date="2016-05-20T18:16:00Z"/>
          <w:rFonts w:asciiTheme="minorHAnsi" w:hAnsiTheme="minorHAnsi" w:cs="Times New Roman"/>
          <w:color w:val="auto"/>
          <w:rPrChange w:id="1145" w:author="Author" w:date="2016-05-27T14:08:00Z">
            <w:rPr>
              <w:ins w:id="1146" w:author="Author" w:date="2016-05-20T18:16:00Z"/>
              <w:rFonts w:asciiTheme="minorHAnsi" w:hAnsiTheme="minorHAnsi" w:cs="Times New Roman"/>
              <w:color w:val="auto"/>
              <w:highlight w:val="yellow"/>
            </w:rPr>
          </w:rPrChange>
        </w:rPr>
        <w:pPrChange w:id="1147" w:author="Author" w:date="2016-05-20T18:16:00Z">
          <w:pPr>
            <w:pStyle w:val="NormalWeb"/>
            <w:numPr>
              <w:ilvl w:val="2"/>
              <w:numId w:val="24"/>
            </w:numPr>
            <w:tabs>
              <w:tab w:val="left" w:pos="840"/>
              <w:tab w:val="left" w:pos="1260"/>
            </w:tabs>
            <w:spacing w:before="0" w:beforeAutospacing="0" w:after="240" w:afterAutospacing="0" w:line="240" w:lineRule="auto"/>
            <w:ind w:left="720" w:hanging="720"/>
            <w:jc w:val="left"/>
          </w:pPr>
        </w:pPrChange>
      </w:pPr>
      <w:ins w:id="1148" w:author="Author" w:date="2016-05-20T18:21:00Z">
        <w:r w:rsidRPr="00B6270E">
          <w:rPr>
            <w:rFonts w:asciiTheme="minorHAnsi" w:hAnsiTheme="minorHAnsi" w:cs="Times New Roman"/>
            <w:color w:val="auto"/>
            <w:rPrChange w:id="1149" w:author="Author" w:date="2016-05-27T14:08:00Z">
              <w:rPr>
                <w:rFonts w:asciiTheme="minorHAnsi" w:hAnsiTheme="minorHAnsi" w:cs="Times New Roman"/>
                <w:color w:val="auto"/>
                <w:highlight w:val="yellow"/>
              </w:rPr>
            </w:rPrChange>
          </w:rPr>
          <w:t>Stack the 8 pin IC sockets as building blocks on</w:t>
        </w:r>
      </w:ins>
      <w:ins w:id="1150" w:author="Author" w:date="2016-05-20T18:22:00Z">
        <w:r w:rsidRPr="00B6270E">
          <w:rPr>
            <w:rFonts w:asciiTheme="minorHAnsi" w:hAnsiTheme="minorHAnsi" w:cs="Times New Roman"/>
            <w:color w:val="auto"/>
            <w:rPrChange w:id="1151" w:author="Author" w:date="2016-05-27T14:08:00Z">
              <w:rPr>
                <w:rFonts w:asciiTheme="minorHAnsi" w:hAnsiTheme="minorHAnsi" w:cs="Times New Roman"/>
                <w:color w:val="auto"/>
                <w:highlight w:val="yellow"/>
              </w:rPr>
            </w:rPrChange>
          </w:rPr>
          <w:t xml:space="preserve"> the</w:t>
        </w:r>
      </w:ins>
      <w:ins w:id="1152" w:author="Author" w:date="2016-05-20T18:16:00Z">
        <w:r w:rsidRPr="00B6270E">
          <w:rPr>
            <w:rFonts w:asciiTheme="minorHAnsi" w:hAnsiTheme="minorHAnsi" w:cs="Times New Roman"/>
            <w:color w:val="auto"/>
            <w:rPrChange w:id="1153" w:author="Author" w:date="2016-05-27T14:08:00Z">
              <w:rPr>
                <w:rFonts w:asciiTheme="minorHAnsi" w:hAnsiTheme="minorHAnsi" w:cs="Times New Roman"/>
                <w:color w:val="auto"/>
                <w:highlight w:val="yellow"/>
              </w:rPr>
            </w:rPrChange>
          </w:rPr>
          <w:t xml:space="preserve"> breadboard adjacent to the LED matrix such that the culturing vessel can rest on them above the matrix.</w:t>
        </w:r>
      </w:ins>
    </w:p>
    <w:p w14:paraId="550F96A2" w14:textId="77777777" w:rsidR="005C7FC0" w:rsidRPr="00B6270E" w:rsidRDefault="005C7FC0">
      <w:pPr>
        <w:pStyle w:val="NormalWeb"/>
        <w:numPr>
          <w:ilvl w:val="1"/>
          <w:numId w:val="24"/>
        </w:numPr>
        <w:tabs>
          <w:tab w:val="left" w:pos="840"/>
          <w:tab w:val="left" w:pos="1260"/>
        </w:tabs>
        <w:spacing w:before="0" w:beforeAutospacing="0" w:after="240" w:afterAutospacing="0" w:line="240" w:lineRule="auto"/>
        <w:jc w:val="left"/>
        <w:rPr>
          <w:ins w:id="1154" w:author="Author" w:date="2016-05-20T18:16:00Z"/>
          <w:rFonts w:asciiTheme="minorHAnsi" w:hAnsiTheme="minorHAnsi" w:cs="Times New Roman"/>
          <w:color w:val="auto"/>
        </w:rPr>
      </w:pPr>
      <w:ins w:id="1155" w:author="Author" w:date="2016-05-20T18:16:00Z">
        <w:del w:id="1156" w:author="Author" w:date="2016-05-23T13:42:00Z">
          <w:r w:rsidRPr="00B6270E" w:rsidDel="00AA37D9">
            <w:rPr>
              <w:rFonts w:asciiTheme="minorHAnsi" w:hAnsiTheme="minorHAnsi" w:cs="Times New Roman"/>
              <w:color w:val="auto"/>
              <w:rPrChange w:id="1157" w:author="Author" w:date="2016-05-27T14:08:00Z">
                <w:rPr>
                  <w:rFonts w:asciiTheme="minorHAnsi" w:hAnsiTheme="minorHAnsi" w:cs="Times New Roman"/>
                  <w:color w:val="auto"/>
                  <w:highlight w:val="yellow"/>
                </w:rPr>
              </w:rPrChange>
            </w:rPr>
            <w:delText xml:space="preserve">Use tape to </w:delText>
          </w:r>
        </w:del>
        <w:del w:id="1158" w:author="Author" w:date="2016-05-23T13:43:00Z">
          <w:r w:rsidRPr="00B6270E" w:rsidDel="00AA37D9">
            <w:rPr>
              <w:rFonts w:asciiTheme="minorHAnsi" w:hAnsiTheme="minorHAnsi" w:cs="Times New Roman"/>
              <w:color w:val="auto"/>
              <w:rPrChange w:id="1159" w:author="Author" w:date="2016-05-27T14:08:00Z">
                <w:rPr>
                  <w:rFonts w:asciiTheme="minorHAnsi" w:hAnsiTheme="minorHAnsi" w:cs="Times New Roman"/>
                  <w:color w:val="auto"/>
                  <w:highlight w:val="yellow"/>
                </w:rPr>
              </w:rPrChange>
            </w:rPr>
            <w:delText>f</w:delText>
          </w:r>
        </w:del>
      </w:ins>
      <w:ins w:id="1160" w:author="Author" w:date="2016-05-23T13:43:00Z">
        <w:r w:rsidR="00AA37D9" w:rsidRPr="00B6270E">
          <w:rPr>
            <w:rFonts w:asciiTheme="minorHAnsi" w:hAnsiTheme="minorHAnsi" w:cs="Times New Roman"/>
            <w:color w:val="auto"/>
            <w:rPrChange w:id="1161" w:author="Author" w:date="2016-05-27T14:08:00Z">
              <w:rPr>
                <w:rFonts w:asciiTheme="minorHAnsi" w:hAnsiTheme="minorHAnsi" w:cs="Times New Roman"/>
                <w:color w:val="auto"/>
                <w:highlight w:val="yellow"/>
              </w:rPr>
            </w:rPrChange>
          </w:rPr>
          <w:t>F</w:t>
        </w:r>
      </w:ins>
      <w:ins w:id="1162" w:author="Author" w:date="2016-05-20T18:16:00Z">
        <w:r w:rsidRPr="00B6270E">
          <w:rPr>
            <w:rFonts w:asciiTheme="minorHAnsi" w:hAnsiTheme="minorHAnsi" w:cs="Times New Roman"/>
            <w:color w:val="auto"/>
            <w:rPrChange w:id="1163" w:author="Author" w:date="2016-05-27T14:08:00Z">
              <w:rPr>
                <w:rFonts w:asciiTheme="minorHAnsi" w:hAnsiTheme="minorHAnsi" w:cs="Times New Roman"/>
                <w:color w:val="auto"/>
                <w:highlight w:val="yellow"/>
              </w:rPr>
            </w:rPrChange>
          </w:rPr>
          <w:t xml:space="preserve">asten a portion of diffusion paper </w:t>
        </w:r>
        <w:del w:id="1164" w:author="Author" w:date="2016-05-23T13:43:00Z">
          <w:r w:rsidRPr="00B6270E" w:rsidDel="00AA37D9">
            <w:rPr>
              <w:rFonts w:asciiTheme="minorHAnsi" w:hAnsiTheme="minorHAnsi" w:cs="Times New Roman"/>
              <w:color w:val="auto"/>
              <w:rPrChange w:id="1165" w:author="Author" w:date="2016-05-27T14:08:00Z">
                <w:rPr>
                  <w:rFonts w:asciiTheme="minorHAnsi" w:hAnsiTheme="minorHAnsi" w:cs="Times New Roman"/>
                  <w:color w:val="auto"/>
                  <w:highlight w:val="yellow"/>
                </w:rPr>
              </w:rPrChange>
            </w:rPr>
            <w:delText xml:space="preserve">over the </w:delText>
          </w:r>
        </w:del>
      </w:ins>
      <w:ins w:id="1166" w:author="Author" w:date="2016-05-20T18:24:00Z">
        <w:del w:id="1167" w:author="Author" w:date="2016-05-23T13:43:00Z">
          <w:r w:rsidR="00624032" w:rsidRPr="00B6270E" w:rsidDel="00AA37D9">
            <w:rPr>
              <w:rFonts w:asciiTheme="minorHAnsi" w:hAnsiTheme="minorHAnsi" w:cs="Times New Roman"/>
              <w:color w:val="auto"/>
              <w:rPrChange w:id="1168" w:author="Author" w:date="2016-05-27T14:08:00Z">
                <w:rPr>
                  <w:rFonts w:asciiTheme="minorHAnsi" w:hAnsiTheme="minorHAnsi" w:cs="Times New Roman"/>
                  <w:color w:val="auto"/>
                  <w:highlight w:val="yellow"/>
                </w:rPr>
              </w:rPrChange>
            </w:rPr>
            <w:delText>sockets</w:delText>
          </w:r>
        </w:del>
      </w:ins>
      <w:ins w:id="1169" w:author="Author" w:date="2016-05-23T13:43:00Z">
        <w:r w:rsidR="00AA37D9" w:rsidRPr="00B6270E">
          <w:rPr>
            <w:rFonts w:asciiTheme="minorHAnsi" w:hAnsiTheme="minorHAnsi" w:cs="Times New Roman"/>
            <w:color w:val="auto"/>
            <w:rPrChange w:id="1170" w:author="Author" w:date="2016-05-27T14:08:00Z">
              <w:rPr>
                <w:rFonts w:asciiTheme="minorHAnsi" w:hAnsiTheme="minorHAnsi" w:cs="Times New Roman"/>
                <w:color w:val="auto"/>
                <w:highlight w:val="yellow"/>
              </w:rPr>
            </w:rPrChange>
          </w:rPr>
          <w:t>under the top layer of the sockets</w:t>
        </w:r>
      </w:ins>
      <w:ins w:id="1171" w:author="Author" w:date="2016-05-20T18:16:00Z">
        <w:r w:rsidRPr="00B6270E">
          <w:rPr>
            <w:rFonts w:asciiTheme="minorHAnsi" w:hAnsiTheme="minorHAnsi" w:cs="Times New Roman"/>
            <w:color w:val="auto"/>
            <w:rPrChange w:id="1172" w:author="Author" w:date="2016-05-27T14:08:00Z">
              <w:rPr>
                <w:rFonts w:asciiTheme="minorHAnsi" w:hAnsiTheme="minorHAnsi" w:cs="Times New Roman"/>
                <w:color w:val="auto"/>
                <w:highlight w:val="yellow"/>
              </w:rPr>
            </w:rPrChange>
          </w:rPr>
          <w:t xml:space="preserve">, </w:t>
        </w:r>
      </w:ins>
      <w:ins w:id="1173" w:author="Author" w:date="2016-05-20T18:25:00Z">
        <w:r w:rsidR="00624032" w:rsidRPr="00B6270E">
          <w:rPr>
            <w:rFonts w:asciiTheme="minorHAnsi" w:hAnsiTheme="minorHAnsi" w:cs="Times New Roman"/>
            <w:color w:val="auto"/>
            <w:rPrChange w:id="1174" w:author="Author" w:date="2016-05-27T14:08:00Z">
              <w:rPr>
                <w:rFonts w:asciiTheme="minorHAnsi" w:hAnsiTheme="minorHAnsi" w:cs="Times New Roman"/>
                <w:color w:val="auto"/>
                <w:highlight w:val="yellow"/>
              </w:rPr>
            </w:rPrChange>
          </w:rPr>
          <w:t>such that the light striking the culturing vessel from the LED matrix is diffuse.</w:t>
        </w:r>
      </w:ins>
    </w:p>
    <w:p w14:paraId="52129D0B" w14:textId="77777777" w:rsidR="00195951" w:rsidRPr="00B6270E" w:rsidRDefault="00EF668E"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color w:val="auto"/>
        </w:rPr>
      </w:pPr>
      <w:ins w:id="1175" w:author="Author" w:date="2016-05-10T12:09:00Z">
        <w:r w:rsidRPr="00B6270E">
          <w:rPr>
            <w:rFonts w:asciiTheme="minorHAnsi" w:hAnsiTheme="minorHAnsi" w:cs="Times New Roman"/>
            <w:color w:val="auto"/>
          </w:rPr>
          <w:t>Add layers of black foam</w:t>
        </w:r>
      </w:ins>
      <w:ins w:id="1176" w:author="Author" w:date="2016-05-10T12:12:00Z">
        <w:r w:rsidRPr="00B6270E">
          <w:rPr>
            <w:rFonts w:asciiTheme="minorHAnsi" w:hAnsiTheme="minorHAnsi" w:cs="Times New Roman"/>
            <w:color w:val="auto"/>
          </w:rPr>
          <w:t xml:space="preserve"> with insets cut out</w:t>
        </w:r>
      </w:ins>
      <w:ins w:id="1177" w:author="Author" w:date="2016-05-10T12:10:00Z">
        <w:r w:rsidRPr="00B6270E">
          <w:rPr>
            <w:rFonts w:asciiTheme="minorHAnsi" w:hAnsiTheme="minorHAnsi" w:cs="Times New Roman"/>
            <w:color w:val="auto"/>
          </w:rPr>
          <w:t xml:space="preserve"> </w:t>
        </w:r>
      </w:ins>
      <w:ins w:id="1178" w:author="Author" w:date="2016-05-10T12:09:00Z">
        <w:r w:rsidRPr="00B6270E">
          <w:rPr>
            <w:rFonts w:asciiTheme="minorHAnsi" w:hAnsiTheme="minorHAnsi" w:cs="Times New Roman"/>
            <w:color w:val="auto"/>
          </w:rPr>
          <w:t>until the black foam lies even with and surrounds the diffusion paper over the LED matrix</w:t>
        </w:r>
      </w:ins>
      <w:ins w:id="1179" w:author="Author" w:date="2016-05-10T12:11:00Z">
        <w:r w:rsidRPr="00B6270E">
          <w:rPr>
            <w:rFonts w:asciiTheme="minorHAnsi" w:hAnsiTheme="minorHAnsi" w:cs="Times New Roman"/>
            <w:color w:val="auto"/>
          </w:rPr>
          <w:t xml:space="preserve">. </w:t>
        </w:r>
      </w:ins>
      <w:r w:rsidR="00195951" w:rsidRPr="00B6270E">
        <w:rPr>
          <w:rFonts w:asciiTheme="minorHAnsi" w:hAnsiTheme="minorHAnsi" w:cs="Times New Roman"/>
          <w:color w:val="auto"/>
        </w:rPr>
        <w:t xml:space="preserve">Cut out </w:t>
      </w:r>
      <w:ins w:id="1180" w:author="Author" w:date="2016-05-10T12:08:00Z">
        <w:r w:rsidRPr="00B6270E">
          <w:rPr>
            <w:rFonts w:asciiTheme="minorHAnsi" w:hAnsiTheme="minorHAnsi" w:cs="Times New Roman"/>
            <w:color w:val="auto"/>
          </w:rPr>
          <w:t>two</w:t>
        </w:r>
      </w:ins>
      <w:del w:id="1181" w:author="Author" w:date="2016-05-10T12:08:00Z">
        <w:r w:rsidR="00195951" w:rsidRPr="00B6270E" w:rsidDel="00EF668E">
          <w:rPr>
            <w:rFonts w:asciiTheme="minorHAnsi" w:hAnsiTheme="minorHAnsi" w:cs="Times New Roman"/>
            <w:color w:val="auto"/>
          </w:rPr>
          <w:delText>a</w:delText>
        </w:r>
      </w:del>
      <w:r w:rsidR="00195951" w:rsidRPr="00B6270E">
        <w:rPr>
          <w:rFonts w:asciiTheme="minorHAnsi" w:hAnsiTheme="minorHAnsi" w:cs="Times New Roman"/>
          <w:color w:val="auto"/>
        </w:rPr>
        <w:t xml:space="preserve"> 6-inch by 6-inch </w:t>
      </w:r>
      <w:ins w:id="1182" w:author="Author" w:date="2016-05-10T10:44:00Z">
        <w:r w:rsidR="003F0393" w:rsidRPr="00B6270E">
          <w:rPr>
            <w:rFonts w:asciiTheme="minorHAnsi" w:hAnsiTheme="minorHAnsi" w:cs="Times New Roman"/>
            <w:color w:val="auto"/>
          </w:rPr>
          <w:t xml:space="preserve">or larger </w:t>
        </w:r>
      </w:ins>
      <w:r w:rsidR="00195951" w:rsidRPr="00B6270E">
        <w:rPr>
          <w:rFonts w:asciiTheme="minorHAnsi" w:hAnsiTheme="minorHAnsi" w:cs="Times New Roman"/>
          <w:color w:val="auto"/>
        </w:rPr>
        <w:t>rectangle</w:t>
      </w:r>
      <w:ins w:id="1183" w:author="Author" w:date="2016-05-10T12:08:00Z">
        <w:r w:rsidRPr="00B6270E">
          <w:rPr>
            <w:rFonts w:asciiTheme="minorHAnsi" w:hAnsiTheme="minorHAnsi" w:cs="Times New Roman"/>
            <w:color w:val="auto"/>
          </w:rPr>
          <w:t>s</w:t>
        </w:r>
      </w:ins>
      <w:r w:rsidR="00195951" w:rsidRPr="00B6270E">
        <w:rPr>
          <w:rFonts w:asciiTheme="minorHAnsi" w:hAnsiTheme="minorHAnsi" w:cs="Times New Roman"/>
          <w:color w:val="auto"/>
        </w:rPr>
        <w:t xml:space="preserve"> of black foam</w:t>
      </w:r>
      <w:r w:rsidR="00135CE2" w:rsidRPr="00B6270E">
        <w:rPr>
          <w:rFonts w:asciiTheme="minorHAnsi" w:hAnsiTheme="minorHAnsi" w:cs="Times New Roman"/>
          <w:color w:val="auto"/>
        </w:rPr>
        <w:t xml:space="preserve"> and cut a</w:t>
      </w:r>
      <w:ins w:id="1184" w:author="Author" w:date="2016-05-10T10:52:00Z">
        <w:r w:rsidR="004F647C" w:rsidRPr="00B6270E">
          <w:rPr>
            <w:rFonts w:asciiTheme="minorHAnsi" w:hAnsiTheme="minorHAnsi" w:cs="Times New Roman"/>
            <w:color w:val="auto"/>
          </w:rPr>
          <w:t>n</w:t>
        </w:r>
      </w:ins>
      <w:del w:id="1185" w:author="Author" w:date="2016-05-10T10:52:00Z">
        <w:r w:rsidR="00135CE2" w:rsidRPr="00B6270E" w:rsidDel="004F647C">
          <w:rPr>
            <w:rFonts w:asciiTheme="minorHAnsi" w:hAnsiTheme="minorHAnsi" w:cs="Times New Roman"/>
            <w:color w:val="auto"/>
          </w:rPr>
          <w:delText>n</w:delText>
        </w:r>
      </w:del>
      <w:r w:rsidR="00135CE2" w:rsidRPr="00B6270E">
        <w:rPr>
          <w:rFonts w:asciiTheme="minorHAnsi" w:hAnsiTheme="minorHAnsi" w:cs="Times New Roman"/>
          <w:color w:val="auto"/>
        </w:rPr>
        <w:t xml:space="preserve"> inner rectangle</w:t>
      </w:r>
      <w:ins w:id="1186" w:author="Author" w:date="2016-05-10T10:53:00Z">
        <w:r w:rsidR="004F647C" w:rsidRPr="00B6270E">
          <w:rPr>
            <w:rFonts w:asciiTheme="minorHAnsi" w:hAnsiTheme="minorHAnsi" w:cs="Times New Roman"/>
            <w:color w:val="auto"/>
          </w:rPr>
          <w:t xml:space="preserve"> to surround the</w:t>
        </w:r>
      </w:ins>
      <w:del w:id="1187" w:author="Author" w:date="2016-05-10T10:54:00Z">
        <w:r w:rsidR="00135CE2" w:rsidRPr="00B6270E" w:rsidDel="004F647C">
          <w:rPr>
            <w:rFonts w:asciiTheme="minorHAnsi" w:hAnsiTheme="minorHAnsi" w:cs="Times New Roman"/>
            <w:color w:val="auto"/>
          </w:rPr>
          <w:delText xml:space="preserve"> for the</w:delText>
        </w:r>
      </w:del>
      <w:r w:rsidR="00135CE2" w:rsidRPr="00B6270E">
        <w:rPr>
          <w:rFonts w:asciiTheme="minorHAnsi" w:hAnsiTheme="minorHAnsi" w:cs="Times New Roman"/>
          <w:color w:val="auto"/>
        </w:rPr>
        <w:t xml:space="preserve"> </w:t>
      </w:r>
      <w:ins w:id="1188" w:author="Author" w:date="2016-05-10T12:16:00Z">
        <w:r w:rsidRPr="00B6270E">
          <w:rPr>
            <w:rFonts w:asciiTheme="minorHAnsi" w:hAnsiTheme="minorHAnsi" w:cs="Times New Roman"/>
            <w:color w:val="auto"/>
          </w:rPr>
          <w:t>prototyping board</w:t>
        </w:r>
      </w:ins>
      <w:del w:id="1189" w:author="Author" w:date="2016-05-10T12:16:00Z">
        <w:r w:rsidR="00135CE2" w:rsidRPr="00B6270E" w:rsidDel="00EF668E">
          <w:rPr>
            <w:rFonts w:asciiTheme="minorHAnsi" w:hAnsiTheme="minorHAnsi" w:cs="Times New Roman"/>
            <w:color w:val="auto"/>
          </w:rPr>
          <w:delText>LED matrix breadboard</w:delText>
        </w:r>
      </w:del>
      <w:ins w:id="1190" w:author="Author" w:date="2016-05-10T12:08:00Z">
        <w:r w:rsidRPr="00B6270E">
          <w:rPr>
            <w:rFonts w:asciiTheme="minorHAnsi" w:hAnsiTheme="minorHAnsi" w:cs="Times New Roman"/>
            <w:color w:val="auto"/>
          </w:rPr>
          <w:t xml:space="preserve"> in each, then stack them</w:t>
        </w:r>
      </w:ins>
      <w:r w:rsidR="00135CE2" w:rsidRPr="00B6270E">
        <w:rPr>
          <w:rFonts w:asciiTheme="minorHAnsi" w:hAnsiTheme="minorHAnsi" w:cs="Times New Roman"/>
          <w:color w:val="auto"/>
        </w:rPr>
        <w:t xml:space="preserve">. </w:t>
      </w:r>
      <w:ins w:id="1191" w:author="Author" w:date="2016-05-10T10:55:00Z">
        <w:r w:rsidR="004F647C" w:rsidRPr="00B6270E">
          <w:rPr>
            <w:rFonts w:asciiTheme="minorHAnsi" w:hAnsiTheme="minorHAnsi" w:cs="Times New Roman"/>
            <w:color w:val="auto"/>
          </w:rPr>
          <w:t xml:space="preserve"> Add a similar layer, with the inner rectangle cut to surround the LED and diffusion paper, about 1-inch by 1-inch. </w:t>
        </w:r>
      </w:ins>
      <w:del w:id="1192" w:author="Author" w:date="2016-05-10T10:55:00Z">
        <w:r w:rsidR="00135CE2" w:rsidRPr="00B6270E" w:rsidDel="004F647C">
          <w:rPr>
            <w:rFonts w:asciiTheme="minorHAnsi" w:hAnsiTheme="minorHAnsi" w:cs="Times New Roman"/>
            <w:color w:val="auto"/>
          </w:rPr>
          <w:delText xml:space="preserve"> </w:delText>
        </w:r>
      </w:del>
      <w:del w:id="1193" w:author="Author" w:date="2016-05-10T10:54:00Z">
        <w:r w:rsidR="00135CE2" w:rsidRPr="00B6270E" w:rsidDel="004F647C">
          <w:rPr>
            <w:rFonts w:asciiTheme="minorHAnsi" w:hAnsiTheme="minorHAnsi" w:cs="Times New Roman"/>
            <w:color w:val="auto"/>
          </w:rPr>
          <w:delText>Duplicate this piece</w:delText>
        </w:r>
      </w:del>
      <w:del w:id="1194" w:author="Author" w:date="2016-05-10T10:58:00Z">
        <w:r w:rsidR="00135CE2" w:rsidRPr="00B6270E" w:rsidDel="004F647C">
          <w:rPr>
            <w:rFonts w:asciiTheme="minorHAnsi" w:hAnsiTheme="minorHAnsi" w:cs="Times New Roman"/>
            <w:color w:val="auto"/>
          </w:rPr>
          <w:delText xml:space="preserve"> until the top of the foam stack lies even with the diffusion paper</w:delText>
        </w:r>
      </w:del>
      <w:del w:id="1195" w:author="Author" w:date="2016-05-10T10:55:00Z">
        <w:r w:rsidR="00135CE2" w:rsidRPr="00B6270E" w:rsidDel="004F647C">
          <w:rPr>
            <w:rFonts w:asciiTheme="minorHAnsi" w:hAnsiTheme="minorHAnsi" w:cs="Times New Roman"/>
            <w:color w:val="auto"/>
          </w:rPr>
          <w:delText>.</w:delText>
        </w:r>
      </w:del>
    </w:p>
    <w:p w14:paraId="2F1F80D2" w14:textId="77777777" w:rsidR="00195951"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 xml:space="preserve">Cut out the foam pads and tape the ends together to make a hollow spiral column of black foam that the </w:t>
      </w:r>
      <w:r w:rsidR="00BA3476" w:rsidRPr="00B6270E">
        <w:rPr>
          <w:rFonts w:asciiTheme="minorHAnsi" w:hAnsiTheme="minorHAnsi" w:cs="Times New Roman"/>
          <w:color w:val="auto"/>
        </w:rPr>
        <w:t>culturing vessel</w:t>
      </w:r>
      <w:r w:rsidRPr="00B6270E">
        <w:rPr>
          <w:rFonts w:asciiTheme="minorHAnsi" w:hAnsiTheme="minorHAnsi" w:cs="Times New Roman"/>
          <w:color w:val="auto"/>
        </w:rPr>
        <w:t xml:space="preserve"> can</w:t>
      </w:r>
      <w:del w:id="1196" w:author="Author" w:date="2016-05-23T13:44:00Z">
        <w:r w:rsidRPr="00B6270E" w:rsidDel="00AA37D9">
          <w:rPr>
            <w:rFonts w:asciiTheme="minorHAnsi" w:hAnsiTheme="minorHAnsi" w:cs="Times New Roman"/>
            <w:color w:val="auto"/>
          </w:rPr>
          <w:delText xml:space="preserve"> easily</w:delText>
        </w:r>
      </w:del>
      <w:r w:rsidRPr="00B6270E">
        <w:rPr>
          <w:rFonts w:asciiTheme="minorHAnsi" w:hAnsiTheme="minorHAnsi" w:cs="Times New Roman"/>
          <w:color w:val="auto"/>
        </w:rPr>
        <w:t xml:space="preserve"> fit into</w:t>
      </w:r>
      <w:del w:id="1197" w:author="Author" w:date="2016-05-23T13:44:00Z">
        <w:r w:rsidRPr="00B6270E" w:rsidDel="00AA37D9">
          <w:rPr>
            <w:rFonts w:asciiTheme="minorHAnsi" w:hAnsiTheme="minorHAnsi" w:cs="Times New Roman"/>
            <w:color w:val="auto"/>
          </w:rPr>
          <w:delText>,</w:delText>
        </w:r>
      </w:del>
      <w:r w:rsidRPr="00B6270E">
        <w:rPr>
          <w:rFonts w:asciiTheme="minorHAnsi" w:hAnsiTheme="minorHAnsi" w:cs="Times New Roman"/>
          <w:color w:val="auto"/>
        </w:rPr>
        <w:t xml:space="preserve"> with room for tubes and wires. </w:t>
      </w:r>
    </w:p>
    <w:p w14:paraId="669DB940" w14:textId="77777777" w:rsidR="00195951"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Center the hollow column of black foam over the LED matrix, and mark the boundary of the column. This boundary will mark where it should be centered in the future.</w:t>
      </w:r>
    </w:p>
    <w:p w14:paraId="4BD8B899" w14:textId="77777777" w:rsidR="00195951"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color w:val="auto"/>
        </w:rPr>
      </w:pPr>
      <w:r w:rsidRPr="00B6270E">
        <w:rPr>
          <w:rFonts w:asciiTheme="minorHAnsi" w:hAnsiTheme="minorHAnsi" w:cs="Times New Roman"/>
          <w:color w:val="auto"/>
        </w:rPr>
        <w:t xml:space="preserve">Cut out a </w:t>
      </w:r>
      <w:del w:id="1198" w:author="Author" w:date="2016-05-23T13:44:00Z">
        <w:r w:rsidRPr="00B6270E" w:rsidDel="00AA37D9">
          <w:rPr>
            <w:rFonts w:asciiTheme="minorHAnsi" w:hAnsiTheme="minorHAnsi" w:cs="Times New Roman"/>
            <w:color w:val="auto"/>
          </w:rPr>
          <w:delText xml:space="preserve">rectangle </w:delText>
        </w:r>
      </w:del>
      <w:ins w:id="1199" w:author="Author" w:date="2016-05-23T13:44:00Z">
        <w:r w:rsidR="00AA37D9" w:rsidRPr="00B6270E">
          <w:rPr>
            <w:rFonts w:asciiTheme="minorHAnsi" w:hAnsiTheme="minorHAnsi" w:cs="Times New Roman"/>
            <w:color w:val="auto"/>
          </w:rPr>
          <w:t xml:space="preserve">portion </w:t>
        </w:r>
      </w:ins>
      <w:r w:rsidRPr="00B6270E">
        <w:rPr>
          <w:rFonts w:asciiTheme="minorHAnsi" w:hAnsiTheme="minorHAnsi" w:cs="Times New Roman"/>
          <w:color w:val="auto"/>
        </w:rPr>
        <w:t xml:space="preserve">of foam that can be taped </w:t>
      </w:r>
      <w:r w:rsidR="00C83C45" w:rsidRPr="00B6270E">
        <w:rPr>
          <w:rFonts w:asciiTheme="minorHAnsi" w:hAnsiTheme="minorHAnsi" w:cs="Times New Roman"/>
          <w:color w:val="auto"/>
        </w:rPr>
        <w:t xml:space="preserve">to </w:t>
      </w:r>
      <w:r w:rsidRPr="00B6270E">
        <w:rPr>
          <w:rFonts w:asciiTheme="minorHAnsi" w:hAnsiTheme="minorHAnsi" w:cs="Times New Roman"/>
          <w:color w:val="auto"/>
        </w:rPr>
        <w:t>the top of the column so that all external light is blocked out.</w:t>
      </w:r>
    </w:p>
    <w:p w14:paraId="542E9215" w14:textId="77777777" w:rsidR="00AA37D9" w:rsidRPr="00B6270E" w:rsidRDefault="00F038B7"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200" w:author="Author" w:date="2016-05-23T13:46:00Z"/>
          <w:rFonts w:asciiTheme="minorHAnsi" w:hAnsiTheme="minorHAnsi" w:cs="Times New Roman"/>
          <w:b/>
          <w:color w:val="auto"/>
          <w:rPrChange w:id="1201" w:author="Author" w:date="2016-05-27T14:08:00Z">
            <w:rPr>
              <w:ins w:id="1202" w:author="Author" w:date="2016-05-23T13:46:00Z"/>
              <w:rFonts w:asciiTheme="minorHAnsi" w:hAnsiTheme="minorHAnsi" w:cs="Times New Roman"/>
              <w:color w:val="auto"/>
              <w:highlight w:val="yellow"/>
            </w:rPr>
          </w:rPrChange>
        </w:rPr>
      </w:pPr>
      <w:r w:rsidRPr="00B6270E">
        <w:rPr>
          <w:rFonts w:asciiTheme="minorHAnsi" w:hAnsiTheme="minorHAnsi" w:cs="Times New Roman"/>
          <w:color w:val="auto"/>
          <w:rPrChange w:id="1203" w:author="Author" w:date="2016-05-27T14:08:00Z">
            <w:rPr>
              <w:rFonts w:asciiTheme="minorHAnsi" w:hAnsiTheme="minorHAnsi" w:cs="Times New Roman"/>
              <w:color w:val="auto"/>
              <w:highlight w:val="yellow"/>
            </w:rPr>
          </w:rPrChange>
        </w:rPr>
        <w:t xml:space="preserve">Attach the photodiode power sensor to the </w:t>
      </w:r>
      <w:r w:rsidR="00BA3476" w:rsidRPr="00B6270E">
        <w:rPr>
          <w:rFonts w:asciiTheme="minorHAnsi" w:hAnsiTheme="minorHAnsi" w:cs="Times New Roman"/>
          <w:color w:val="auto"/>
          <w:rPrChange w:id="1204" w:author="Author" w:date="2016-05-27T14:08:00Z">
            <w:rPr>
              <w:rFonts w:asciiTheme="minorHAnsi" w:hAnsiTheme="minorHAnsi" w:cs="Times New Roman"/>
              <w:color w:val="auto"/>
              <w:highlight w:val="yellow"/>
            </w:rPr>
          </w:rPrChange>
        </w:rPr>
        <w:t>culturing vessel’s</w:t>
      </w:r>
      <w:r w:rsidRPr="00B6270E">
        <w:rPr>
          <w:rFonts w:asciiTheme="minorHAnsi" w:hAnsiTheme="minorHAnsi" w:cs="Times New Roman"/>
          <w:color w:val="auto"/>
          <w:rPrChange w:id="1205" w:author="Author" w:date="2016-05-27T14:08:00Z">
            <w:rPr>
              <w:rFonts w:asciiTheme="minorHAnsi" w:hAnsiTheme="minorHAnsi" w:cs="Times New Roman"/>
              <w:color w:val="auto"/>
              <w:highlight w:val="yellow"/>
            </w:rPr>
          </w:rPrChange>
        </w:rPr>
        <w:t xml:space="preserve"> cap with tape, </w:t>
      </w:r>
      <w:ins w:id="1206" w:author="Author" w:date="2016-05-10T12:17:00Z">
        <w:r w:rsidR="00EF668E" w:rsidRPr="00B6270E">
          <w:rPr>
            <w:rFonts w:asciiTheme="minorHAnsi" w:hAnsiTheme="minorHAnsi" w:cs="Times New Roman"/>
            <w:color w:val="auto"/>
            <w:rPrChange w:id="1207" w:author="Author" w:date="2016-05-27T14:08:00Z">
              <w:rPr>
                <w:rFonts w:asciiTheme="minorHAnsi" w:hAnsiTheme="minorHAnsi" w:cs="Times New Roman"/>
                <w:color w:val="auto"/>
                <w:highlight w:val="yellow"/>
              </w:rPr>
            </w:rPrChange>
          </w:rPr>
          <w:t>attach the cap</w:t>
        </w:r>
      </w:ins>
      <w:del w:id="1208" w:author="Author" w:date="2016-05-10T12:17:00Z">
        <w:r w:rsidRPr="00B6270E" w:rsidDel="00EF668E">
          <w:rPr>
            <w:rFonts w:asciiTheme="minorHAnsi" w:hAnsiTheme="minorHAnsi" w:cs="Times New Roman"/>
            <w:color w:val="auto"/>
            <w:rPrChange w:id="1209" w:author="Author" w:date="2016-05-27T14:08:00Z">
              <w:rPr>
                <w:rFonts w:asciiTheme="minorHAnsi" w:hAnsiTheme="minorHAnsi" w:cs="Times New Roman"/>
                <w:color w:val="auto"/>
                <w:highlight w:val="yellow"/>
              </w:rPr>
            </w:rPrChange>
          </w:rPr>
          <w:delText>attach the cap to the bottle</w:delText>
        </w:r>
      </w:del>
      <w:r w:rsidR="00770784" w:rsidRPr="00B6270E">
        <w:rPr>
          <w:rFonts w:asciiTheme="minorHAnsi" w:hAnsiTheme="minorHAnsi" w:cs="Times New Roman"/>
          <w:color w:val="auto"/>
          <w:rPrChange w:id="1210" w:author="Author" w:date="2016-05-27T14:08:00Z">
            <w:rPr>
              <w:rFonts w:asciiTheme="minorHAnsi" w:hAnsiTheme="minorHAnsi" w:cs="Times New Roman"/>
              <w:color w:val="auto"/>
              <w:highlight w:val="yellow"/>
            </w:rPr>
          </w:rPrChange>
        </w:rPr>
        <w:t>,</w:t>
      </w:r>
      <w:r w:rsidRPr="00B6270E">
        <w:rPr>
          <w:rFonts w:asciiTheme="minorHAnsi" w:hAnsiTheme="minorHAnsi" w:cs="Times New Roman"/>
          <w:color w:val="auto"/>
          <w:rPrChange w:id="1211" w:author="Author" w:date="2016-05-27T14:08:00Z">
            <w:rPr>
              <w:rFonts w:asciiTheme="minorHAnsi" w:hAnsiTheme="minorHAnsi" w:cs="Times New Roman"/>
              <w:color w:val="auto"/>
              <w:highlight w:val="yellow"/>
            </w:rPr>
          </w:rPrChange>
        </w:rPr>
        <w:t xml:space="preserve"> and insert the </w:t>
      </w:r>
      <w:del w:id="1212" w:author="Author" w:date="2016-05-10T12:17:00Z">
        <w:r w:rsidRPr="00B6270E" w:rsidDel="00EF668E">
          <w:rPr>
            <w:rFonts w:asciiTheme="minorHAnsi" w:hAnsiTheme="minorHAnsi" w:cs="Times New Roman"/>
            <w:color w:val="auto"/>
            <w:rPrChange w:id="1213" w:author="Author" w:date="2016-05-27T14:08:00Z">
              <w:rPr>
                <w:rFonts w:asciiTheme="minorHAnsi" w:hAnsiTheme="minorHAnsi" w:cs="Times New Roman"/>
                <w:color w:val="auto"/>
                <w:highlight w:val="yellow"/>
              </w:rPr>
            </w:rPrChange>
          </w:rPr>
          <w:delText xml:space="preserve">bottle </w:delText>
        </w:r>
      </w:del>
      <w:ins w:id="1214" w:author="Author" w:date="2016-05-10T12:17:00Z">
        <w:r w:rsidR="00EF668E" w:rsidRPr="00B6270E">
          <w:rPr>
            <w:rFonts w:asciiTheme="minorHAnsi" w:hAnsiTheme="minorHAnsi" w:cs="Times New Roman"/>
            <w:color w:val="auto"/>
            <w:rPrChange w:id="1215" w:author="Author" w:date="2016-05-27T14:08:00Z">
              <w:rPr>
                <w:rFonts w:asciiTheme="minorHAnsi" w:hAnsiTheme="minorHAnsi" w:cs="Times New Roman"/>
                <w:color w:val="auto"/>
                <w:highlight w:val="yellow"/>
              </w:rPr>
            </w:rPrChange>
          </w:rPr>
          <w:t xml:space="preserve">culturing vessel </w:t>
        </w:r>
      </w:ins>
      <w:r w:rsidRPr="00B6270E">
        <w:rPr>
          <w:rFonts w:asciiTheme="minorHAnsi" w:hAnsiTheme="minorHAnsi" w:cs="Times New Roman"/>
          <w:color w:val="auto"/>
          <w:rPrChange w:id="1216" w:author="Author" w:date="2016-05-27T14:08:00Z">
            <w:rPr>
              <w:rFonts w:asciiTheme="minorHAnsi" w:hAnsiTheme="minorHAnsi" w:cs="Times New Roman"/>
              <w:color w:val="auto"/>
              <w:highlight w:val="yellow"/>
            </w:rPr>
          </w:rPrChange>
        </w:rPr>
        <w:t xml:space="preserve">in the </w:t>
      </w:r>
      <w:r w:rsidR="00770784" w:rsidRPr="00B6270E">
        <w:rPr>
          <w:rFonts w:asciiTheme="minorHAnsi" w:hAnsiTheme="minorHAnsi" w:cs="Times New Roman"/>
          <w:color w:val="auto"/>
          <w:rPrChange w:id="1217" w:author="Author" w:date="2016-05-27T14:08:00Z">
            <w:rPr>
              <w:rFonts w:asciiTheme="minorHAnsi" w:hAnsiTheme="minorHAnsi" w:cs="Times New Roman"/>
              <w:color w:val="auto"/>
              <w:highlight w:val="yellow"/>
            </w:rPr>
          </w:rPrChange>
        </w:rPr>
        <w:t xml:space="preserve">enclosure. </w:t>
      </w:r>
    </w:p>
    <w:p w14:paraId="19A71AEE" w14:textId="77777777" w:rsidR="00AA37D9" w:rsidRPr="00B6270E" w:rsidRDefault="0036598A"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218" w:author="Author" w:date="2016-05-23T13:57:00Z"/>
          <w:rFonts w:asciiTheme="minorHAnsi" w:hAnsiTheme="minorHAnsi" w:cs="Times New Roman"/>
          <w:b/>
          <w:color w:val="auto"/>
          <w:rPrChange w:id="1219" w:author="Author" w:date="2016-05-27T14:08:00Z">
            <w:rPr>
              <w:ins w:id="1220" w:author="Author" w:date="2016-05-23T13:57:00Z"/>
              <w:rFonts w:asciiTheme="minorHAnsi" w:hAnsiTheme="minorHAnsi" w:cs="Times New Roman"/>
              <w:color w:val="auto"/>
            </w:rPr>
          </w:rPrChange>
        </w:rPr>
      </w:pPr>
      <w:ins w:id="1221" w:author="Author" w:date="2016-05-23T13:53:00Z">
        <w:r w:rsidRPr="00B6270E">
          <w:rPr>
            <w:rFonts w:asciiTheme="minorHAnsi" w:hAnsiTheme="minorHAnsi" w:cs="Times New Roman"/>
            <w:color w:val="auto"/>
            <w:rPrChange w:id="1222" w:author="Author" w:date="2016-05-27T14:08:00Z">
              <w:rPr>
                <w:rFonts w:asciiTheme="minorHAnsi" w:hAnsiTheme="minorHAnsi" w:cs="Times New Roman"/>
                <w:color w:val="auto"/>
                <w:highlight w:val="yellow"/>
              </w:rPr>
            </w:rPrChange>
          </w:rPr>
          <w:t>In “bioreactorParameters.csv</w:t>
        </w:r>
      </w:ins>
      <w:ins w:id="1223" w:author="Author" w:date="2016-05-23T13:54:00Z">
        <w:r w:rsidRPr="00B6270E">
          <w:rPr>
            <w:rFonts w:asciiTheme="minorHAnsi" w:hAnsiTheme="minorHAnsi" w:cs="Times New Roman"/>
            <w:color w:val="auto"/>
            <w:rPrChange w:id="1224" w:author="Author" w:date="2016-05-27T14:08:00Z">
              <w:rPr>
                <w:rFonts w:asciiTheme="minorHAnsi" w:hAnsiTheme="minorHAnsi" w:cs="Times New Roman"/>
                <w:color w:val="auto"/>
                <w:highlight w:val="yellow"/>
              </w:rPr>
            </w:rPrChange>
          </w:rPr>
          <w:t>” s</w:t>
        </w:r>
      </w:ins>
      <w:ins w:id="1225" w:author="Author" w:date="2016-05-23T13:53:00Z">
        <w:r w:rsidRPr="00B6270E">
          <w:rPr>
            <w:rFonts w:asciiTheme="minorHAnsi" w:hAnsiTheme="minorHAnsi" w:cs="Times New Roman"/>
            <w:color w:val="auto"/>
            <w:rPrChange w:id="1226" w:author="Author" w:date="2016-05-27T14:08:00Z">
              <w:rPr>
                <w:rFonts w:asciiTheme="minorHAnsi" w:hAnsiTheme="minorHAnsi" w:cs="Times New Roman"/>
                <w:color w:val="auto"/>
                <w:highlight w:val="yellow"/>
              </w:rPr>
            </w:rPrChange>
          </w:rPr>
          <w:t>et the “</w:t>
        </w:r>
      </w:ins>
      <w:ins w:id="1227" w:author="Author" w:date="2016-05-23T14:05:00Z">
        <w:r w:rsidR="00C92693" w:rsidRPr="00B6270E">
          <w:rPr>
            <w:rFonts w:asciiTheme="minorHAnsi" w:hAnsiTheme="minorHAnsi" w:cs="Times New Roman"/>
            <w:color w:val="auto"/>
          </w:rPr>
          <w:t>controlMicroscope</w:t>
        </w:r>
      </w:ins>
      <w:ins w:id="1228" w:author="Author" w:date="2016-05-23T13:53:00Z">
        <w:del w:id="1229" w:author="Author" w:date="2016-05-23T14:05:00Z">
          <w:r w:rsidRPr="00B6270E" w:rsidDel="00C92693">
            <w:rPr>
              <w:rFonts w:asciiTheme="minorHAnsi" w:hAnsiTheme="minorHAnsi" w:cs="Times New Roman"/>
              <w:color w:val="auto"/>
              <w:rPrChange w:id="1230" w:author="Author" w:date="2016-05-27T14:08:00Z">
                <w:rPr>
                  <w:rFonts w:asciiTheme="minorHAnsi" w:hAnsiTheme="minorHAnsi" w:cs="Times New Roman"/>
                  <w:color w:val="auto"/>
                  <w:highlight w:val="yellow"/>
                </w:rPr>
              </w:rPrChange>
            </w:rPr>
            <w:delText>onlyTesting</w:delText>
          </w:r>
        </w:del>
        <w:r w:rsidRPr="00B6270E">
          <w:rPr>
            <w:rFonts w:asciiTheme="minorHAnsi" w:hAnsiTheme="minorHAnsi" w:cs="Times New Roman"/>
            <w:color w:val="auto"/>
            <w:rPrChange w:id="1231" w:author="Author" w:date="2016-05-27T14:08:00Z">
              <w:rPr>
                <w:rFonts w:asciiTheme="minorHAnsi" w:hAnsiTheme="minorHAnsi" w:cs="Times New Roman"/>
                <w:color w:val="auto"/>
                <w:highlight w:val="yellow"/>
              </w:rPr>
            </w:rPrChange>
          </w:rPr>
          <w:t xml:space="preserve">” variable </w:t>
        </w:r>
      </w:ins>
      <w:ins w:id="1232" w:author="Author" w:date="2016-05-23T13:54:00Z">
        <w:r w:rsidRPr="00B6270E">
          <w:rPr>
            <w:rFonts w:asciiTheme="minorHAnsi" w:hAnsiTheme="minorHAnsi" w:cs="Times New Roman"/>
            <w:color w:val="auto"/>
            <w:rPrChange w:id="1233" w:author="Author" w:date="2016-05-27T14:08:00Z">
              <w:rPr>
                <w:rFonts w:asciiTheme="minorHAnsi" w:hAnsiTheme="minorHAnsi" w:cs="Times New Roman"/>
                <w:color w:val="auto"/>
                <w:highlight w:val="yellow"/>
              </w:rPr>
            </w:rPrChange>
          </w:rPr>
          <w:t xml:space="preserve">to </w:t>
        </w:r>
      </w:ins>
      <w:ins w:id="1234" w:author="Author" w:date="2016-05-23T14:06:00Z">
        <w:r w:rsidR="00C92693" w:rsidRPr="00B6270E">
          <w:rPr>
            <w:rFonts w:asciiTheme="minorHAnsi" w:hAnsiTheme="minorHAnsi" w:cs="Times New Roman"/>
            <w:color w:val="auto"/>
          </w:rPr>
          <w:t>0</w:t>
        </w:r>
      </w:ins>
      <w:ins w:id="1235" w:author="Author" w:date="2016-05-23T13:54:00Z">
        <w:del w:id="1236" w:author="Author" w:date="2016-05-23T14:06:00Z">
          <w:r w:rsidRPr="00B6270E" w:rsidDel="00C92693">
            <w:rPr>
              <w:rFonts w:asciiTheme="minorHAnsi" w:hAnsiTheme="minorHAnsi" w:cs="Times New Roman"/>
              <w:color w:val="auto"/>
              <w:rPrChange w:id="1237" w:author="Author" w:date="2016-05-27T14:08:00Z">
                <w:rPr>
                  <w:rFonts w:asciiTheme="minorHAnsi" w:hAnsiTheme="minorHAnsi" w:cs="Times New Roman"/>
                  <w:color w:val="auto"/>
                  <w:highlight w:val="yellow"/>
                </w:rPr>
              </w:rPrChange>
            </w:rPr>
            <w:delText>1</w:delText>
          </w:r>
        </w:del>
        <w:r w:rsidRPr="00B6270E">
          <w:rPr>
            <w:rFonts w:asciiTheme="minorHAnsi" w:hAnsiTheme="minorHAnsi" w:cs="Times New Roman"/>
            <w:color w:val="auto"/>
            <w:rPrChange w:id="1238" w:author="Author" w:date="2016-05-27T14:08:00Z">
              <w:rPr>
                <w:rFonts w:asciiTheme="minorHAnsi" w:hAnsiTheme="minorHAnsi" w:cs="Times New Roman"/>
                <w:color w:val="auto"/>
                <w:highlight w:val="yellow"/>
              </w:rPr>
            </w:rPrChange>
          </w:rPr>
          <w:t xml:space="preserve"> and set the LED matrix time-course variables such that the matrix will </w:t>
        </w:r>
      </w:ins>
      <w:ins w:id="1239" w:author="Author" w:date="2016-05-23T13:55:00Z">
        <w:r w:rsidRPr="00B6270E">
          <w:rPr>
            <w:rFonts w:asciiTheme="minorHAnsi" w:hAnsiTheme="minorHAnsi" w:cs="Times New Roman"/>
            <w:color w:val="auto"/>
            <w:rPrChange w:id="1240" w:author="Author" w:date="2016-05-27T14:08:00Z">
              <w:rPr>
                <w:rFonts w:asciiTheme="minorHAnsi" w:hAnsiTheme="minorHAnsi" w:cs="Times New Roman"/>
                <w:color w:val="auto"/>
                <w:highlight w:val="yellow"/>
              </w:rPr>
            </w:rPrChange>
          </w:rPr>
          <w:t>incrementally span</w:t>
        </w:r>
      </w:ins>
      <w:ins w:id="1241" w:author="Author" w:date="2016-05-23T13:54:00Z">
        <w:r w:rsidRPr="00B6270E">
          <w:rPr>
            <w:rFonts w:asciiTheme="minorHAnsi" w:hAnsiTheme="minorHAnsi" w:cs="Times New Roman"/>
            <w:color w:val="auto"/>
            <w:rPrChange w:id="1242" w:author="Author" w:date="2016-05-27T14:08:00Z">
              <w:rPr>
                <w:rFonts w:asciiTheme="minorHAnsi" w:hAnsiTheme="minorHAnsi" w:cs="Times New Roman"/>
                <w:color w:val="auto"/>
                <w:highlight w:val="yellow"/>
              </w:rPr>
            </w:rPrChange>
          </w:rPr>
          <w:t xml:space="preserve"> a range of intensities at defined intervals.</w:t>
        </w:r>
      </w:ins>
    </w:p>
    <w:p w14:paraId="3AC0D422" w14:textId="77777777" w:rsidR="0036598A" w:rsidRPr="00B6270E" w:rsidRDefault="0036598A">
      <w:pPr>
        <w:pStyle w:val="NormalWeb"/>
        <w:numPr>
          <w:ilvl w:val="1"/>
          <w:numId w:val="24"/>
        </w:numPr>
        <w:tabs>
          <w:tab w:val="left" w:pos="840"/>
        </w:tabs>
        <w:spacing w:before="0" w:beforeAutospacing="0" w:after="240" w:afterAutospacing="0" w:line="240" w:lineRule="auto"/>
        <w:ind w:left="0" w:firstLine="0"/>
        <w:jc w:val="left"/>
        <w:rPr>
          <w:ins w:id="1243" w:author="Author" w:date="2016-05-23T13:46:00Z"/>
          <w:rFonts w:asciiTheme="minorHAnsi" w:hAnsiTheme="minorHAnsi"/>
          <w:rPrChange w:id="1244" w:author="Author" w:date="2016-05-27T14:08:00Z">
            <w:rPr>
              <w:ins w:id="1245" w:author="Author" w:date="2016-05-23T13:46:00Z"/>
              <w:rFonts w:asciiTheme="minorHAnsi" w:hAnsiTheme="minorHAnsi" w:cs="Times New Roman"/>
              <w:color w:val="auto"/>
              <w:highlight w:val="yellow"/>
            </w:rPr>
          </w:rPrChange>
        </w:rPr>
        <w:pPrChange w:id="1246" w:author="Author" w:date="2016-05-23T13:57:00Z">
          <w:pPr>
            <w:pStyle w:val="NormalWeb"/>
            <w:numPr>
              <w:ilvl w:val="1"/>
              <w:numId w:val="24"/>
            </w:numPr>
            <w:tabs>
              <w:tab w:val="left" w:pos="840"/>
              <w:tab w:val="left" w:pos="1260"/>
            </w:tabs>
            <w:spacing w:before="0" w:beforeAutospacing="0" w:after="240" w:afterAutospacing="0" w:line="240" w:lineRule="auto"/>
            <w:ind w:left="555" w:hanging="555"/>
            <w:jc w:val="left"/>
          </w:pPr>
        </w:pPrChange>
      </w:pPr>
      <w:ins w:id="1247" w:author="Author" w:date="2016-05-23T13:57:00Z">
        <w:r w:rsidRPr="00B6270E">
          <w:rPr>
            <w:rFonts w:asciiTheme="minorHAnsi" w:eastAsia="SimSun" w:hAnsiTheme="minorHAnsi" w:cs="Times New Roman"/>
            <w:color w:val="auto"/>
            <w:kern w:val="2"/>
            <w:lang w:eastAsia="zh-CN"/>
          </w:rPr>
          <w:t xml:space="preserve">In Micro-Manager, </w:t>
        </w:r>
        <w:r w:rsidRPr="00B6270E">
          <w:rPr>
            <w:rFonts w:asciiTheme="minorHAnsi" w:hAnsiTheme="minorHAnsi" w:cs="Times New Roman"/>
            <w:color w:val="auto"/>
          </w:rPr>
          <w:t>go to Tools&gt; Script Panel. Open and run “experimentScript.bsh,” which will extract the parameters from “bioreactorParameters.csv”</w:t>
        </w:r>
      </w:ins>
      <w:ins w:id="1248" w:author="Author" w:date="2016-05-23T13:58:00Z">
        <w:r w:rsidRPr="00B6270E">
          <w:rPr>
            <w:rFonts w:asciiTheme="minorHAnsi" w:hAnsiTheme="minorHAnsi" w:cs="Times New Roman"/>
            <w:color w:val="auto"/>
          </w:rPr>
          <w:t xml:space="preserve"> and load them to the connected microcontroller.</w:t>
        </w:r>
      </w:ins>
      <w:ins w:id="1249" w:author="Author" w:date="2016-05-23T13:57:00Z">
        <w:r w:rsidRPr="00B6270E">
          <w:rPr>
            <w:rFonts w:asciiTheme="minorHAnsi" w:hAnsiTheme="minorHAnsi" w:cs="Times New Roman"/>
            <w:color w:val="auto"/>
          </w:rPr>
          <w:t xml:space="preserve"> </w:t>
        </w:r>
      </w:ins>
    </w:p>
    <w:p w14:paraId="1296F49F" w14:textId="77777777" w:rsidR="00F038B7" w:rsidRPr="00B6270E" w:rsidRDefault="00770784"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color w:val="auto"/>
          <w:rPrChange w:id="1250" w:author="Author" w:date="2016-05-27T14:08:00Z">
            <w:rPr>
              <w:rFonts w:asciiTheme="minorHAnsi" w:hAnsiTheme="minorHAnsi" w:cs="Times New Roman"/>
              <w:b/>
              <w:color w:val="auto"/>
              <w:highlight w:val="yellow"/>
            </w:rPr>
          </w:rPrChange>
        </w:rPr>
      </w:pPr>
      <w:r w:rsidRPr="00B6270E">
        <w:rPr>
          <w:rFonts w:asciiTheme="minorHAnsi" w:hAnsiTheme="minorHAnsi" w:cs="Times New Roman"/>
          <w:color w:val="auto"/>
          <w:rPrChange w:id="1251" w:author="Author" w:date="2016-05-27T14:08:00Z">
            <w:rPr>
              <w:rFonts w:asciiTheme="minorHAnsi" w:hAnsiTheme="minorHAnsi" w:cs="Times New Roman"/>
              <w:color w:val="auto"/>
              <w:highlight w:val="yellow"/>
            </w:rPr>
          </w:rPrChange>
        </w:rPr>
        <w:t>Record the light intensities</w:t>
      </w:r>
      <w:ins w:id="1252" w:author="Author" w:date="2016-05-19T10:58:00Z">
        <w:r w:rsidR="00E0788A" w:rsidRPr="00B6270E">
          <w:rPr>
            <w:rFonts w:asciiTheme="minorHAnsi" w:hAnsiTheme="minorHAnsi" w:cs="Times New Roman"/>
            <w:color w:val="auto"/>
            <w:rPrChange w:id="1253" w:author="Author" w:date="2016-05-27T14:08:00Z">
              <w:rPr>
                <w:rFonts w:asciiTheme="minorHAnsi" w:hAnsiTheme="minorHAnsi" w:cs="Times New Roman"/>
                <w:color w:val="auto"/>
                <w:highlight w:val="yellow"/>
              </w:rPr>
            </w:rPrChange>
          </w:rPr>
          <w:t xml:space="preserve"> as displayed on the</w:t>
        </w:r>
      </w:ins>
      <w:ins w:id="1254" w:author="Author" w:date="2016-05-23T13:58:00Z">
        <w:r w:rsidR="0036598A" w:rsidRPr="00B6270E">
          <w:rPr>
            <w:rFonts w:asciiTheme="minorHAnsi" w:hAnsiTheme="minorHAnsi" w:cs="Times New Roman"/>
            <w:color w:val="auto"/>
            <w:rPrChange w:id="1255" w:author="Author" w:date="2016-05-27T14:08:00Z">
              <w:rPr>
                <w:rFonts w:asciiTheme="minorHAnsi" w:hAnsiTheme="minorHAnsi" w:cs="Times New Roman"/>
                <w:color w:val="auto"/>
                <w:highlight w:val="yellow"/>
              </w:rPr>
            </w:rPrChange>
          </w:rPr>
          <w:t xml:space="preserve"> power meter console connected to the</w:t>
        </w:r>
      </w:ins>
      <w:ins w:id="1256" w:author="Author" w:date="2016-05-19T10:58:00Z">
        <w:r w:rsidR="00E0788A" w:rsidRPr="00B6270E">
          <w:rPr>
            <w:rFonts w:asciiTheme="minorHAnsi" w:hAnsiTheme="minorHAnsi" w:cs="Times New Roman"/>
            <w:color w:val="auto"/>
            <w:rPrChange w:id="1257" w:author="Author" w:date="2016-05-27T14:08:00Z">
              <w:rPr>
                <w:rFonts w:asciiTheme="minorHAnsi" w:hAnsiTheme="minorHAnsi" w:cs="Times New Roman"/>
                <w:color w:val="auto"/>
                <w:highlight w:val="yellow"/>
              </w:rPr>
            </w:rPrChange>
          </w:rPr>
          <w:t xml:space="preserve"> power sensor</w:t>
        </w:r>
      </w:ins>
      <w:ins w:id="1258" w:author="Author" w:date="2016-05-23T13:59:00Z">
        <w:r w:rsidR="0036598A" w:rsidRPr="00B6270E">
          <w:rPr>
            <w:rFonts w:asciiTheme="minorHAnsi" w:hAnsiTheme="minorHAnsi" w:cs="Times New Roman"/>
            <w:color w:val="auto"/>
            <w:rPrChange w:id="1259" w:author="Author" w:date="2016-05-27T14:08:00Z">
              <w:rPr>
                <w:rFonts w:asciiTheme="minorHAnsi" w:hAnsiTheme="minorHAnsi" w:cs="Times New Roman"/>
                <w:color w:val="auto"/>
                <w:highlight w:val="yellow"/>
              </w:rPr>
            </w:rPrChange>
          </w:rPr>
          <w:t xml:space="preserve">, </w:t>
        </w:r>
      </w:ins>
      <w:del w:id="1260" w:author="Author" w:date="2016-05-23T14:00:00Z">
        <w:r w:rsidRPr="00B6270E" w:rsidDel="0036598A">
          <w:rPr>
            <w:rFonts w:asciiTheme="minorHAnsi" w:hAnsiTheme="minorHAnsi" w:cs="Times New Roman"/>
            <w:color w:val="auto"/>
            <w:rPrChange w:id="1261" w:author="Author" w:date="2016-05-27T14:08:00Z">
              <w:rPr>
                <w:rFonts w:asciiTheme="minorHAnsi" w:hAnsiTheme="minorHAnsi" w:cs="Times New Roman"/>
                <w:color w:val="auto"/>
                <w:highlight w:val="yellow"/>
              </w:rPr>
            </w:rPrChange>
          </w:rPr>
          <w:delText xml:space="preserve"> </w:delText>
        </w:r>
      </w:del>
      <w:r w:rsidRPr="00B6270E">
        <w:rPr>
          <w:rFonts w:asciiTheme="minorHAnsi" w:hAnsiTheme="minorHAnsi" w:cs="Times New Roman"/>
          <w:color w:val="auto"/>
          <w:rPrChange w:id="1262" w:author="Author" w:date="2016-05-27T14:08:00Z">
            <w:rPr>
              <w:rFonts w:asciiTheme="minorHAnsi" w:hAnsiTheme="minorHAnsi" w:cs="Times New Roman"/>
              <w:color w:val="auto"/>
              <w:highlight w:val="yellow"/>
            </w:rPr>
          </w:rPrChange>
        </w:rPr>
        <w:t xml:space="preserve">corresponding to the </w:t>
      </w:r>
      <w:ins w:id="1263" w:author="Author" w:date="2016-05-19T10:59:00Z">
        <w:r w:rsidR="00E0788A" w:rsidRPr="00B6270E">
          <w:rPr>
            <w:rFonts w:asciiTheme="minorHAnsi" w:hAnsiTheme="minorHAnsi" w:cs="Times New Roman"/>
            <w:color w:val="auto"/>
            <w:rPrChange w:id="1264" w:author="Author" w:date="2016-05-27T14:08:00Z">
              <w:rPr>
                <w:rFonts w:asciiTheme="minorHAnsi" w:hAnsiTheme="minorHAnsi" w:cs="Times New Roman"/>
                <w:color w:val="auto"/>
                <w:highlight w:val="yellow"/>
              </w:rPr>
            </w:rPrChange>
          </w:rPr>
          <w:t xml:space="preserve">span of intensities emitted by the LED matrix </w:t>
        </w:r>
        <w:del w:id="1265" w:author="Author" w:date="2016-05-23T13:59:00Z">
          <w:r w:rsidR="00E0788A" w:rsidRPr="00B6270E" w:rsidDel="0036598A">
            <w:rPr>
              <w:rFonts w:asciiTheme="minorHAnsi" w:hAnsiTheme="minorHAnsi" w:cs="Times New Roman"/>
              <w:color w:val="auto"/>
              <w:rPrChange w:id="1266" w:author="Author" w:date="2016-05-27T14:08:00Z">
                <w:rPr>
                  <w:rFonts w:asciiTheme="minorHAnsi" w:hAnsiTheme="minorHAnsi" w:cs="Times New Roman"/>
                  <w:color w:val="auto"/>
                  <w:highlight w:val="yellow"/>
                </w:rPr>
              </w:rPrChange>
            </w:rPr>
            <w:delText>be changing</w:delText>
          </w:r>
        </w:del>
      </w:ins>
      <w:ins w:id="1267" w:author="Author" w:date="2016-05-23T13:59:00Z">
        <w:r w:rsidR="0036598A" w:rsidRPr="00B6270E">
          <w:rPr>
            <w:rFonts w:asciiTheme="minorHAnsi" w:hAnsiTheme="minorHAnsi" w:cs="Times New Roman"/>
            <w:color w:val="auto"/>
            <w:rPrChange w:id="1268" w:author="Author" w:date="2016-05-27T14:08:00Z">
              <w:rPr>
                <w:rFonts w:asciiTheme="minorHAnsi" w:hAnsiTheme="minorHAnsi" w:cs="Times New Roman"/>
                <w:color w:val="auto"/>
                <w:highlight w:val="yellow"/>
              </w:rPr>
            </w:rPrChange>
          </w:rPr>
          <w:t>as</w:t>
        </w:r>
      </w:ins>
      <w:ins w:id="1269" w:author="Author" w:date="2016-05-19T10:59:00Z">
        <w:r w:rsidR="00E0788A" w:rsidRPr="00B6270E">
          <w:rPr>
            <w:rFonts w:asciiTheme="minorHAnsi" w:hAnsiTheme="minorHAnsi" w:cs="Times New Roman"/>
            <w:color w:val="auto"/>
            <w:rPrChange w:id="1270" w:author="Author" w:date="2016-05-27T14:08:00Z">
              <w:rPr>
                <w:rFonts w:asciiTheme="minorHAnsi" w:hAnsiTheme="minorHAnsi" w:cs="Times New Roman"/>
                <w:color w:val="auto"/>
                <w:highlight w:val="yellow"/>
              </w:rPr>
            </w:rPrChange>
          </w:rPr>
          <w:t xml:space="preserve"> the number of LEDs</w:t>
        </w:r>
        <w:del w:id="1271" w:author="Author" w:date="2016-05-23T13:59:00Z">
          <w:r w:rsidR="00E0788A" w:rsidRPr="00B6270E" w:rsidDel="0036598A">
            <w:rPr>
              <w:rFonts w:asciiTheme="minorHAnsi" w:hAnsiTheme="minorHAnsi" w:cs="Times New Roman"/>
              <w:color w:val="auto"/>
              <w:rPrChange w:id="1272" w:author="Author" w:date="2016-05-27T14:08:00Z">
                <w:rPr>
                  <w:rFonts w:asciiTheme="minorHAnsi" w:hAnsiTheme="minorHAnsi" w:cs="Times New Roman"/>
                  <w:color w:val="auto"/>
                  <w:highlight w:val="yellow"/>
                </w:rPr>
              </w:rPrChange>
            </w:rPr>
            <w:delText xml:space="preserve"> on</w:delText>
          </w:r>
        </w:del>
        <w:r w:rsidR="00E0788A" w:rsidRPr="00B6270E">
          <w:rPr>
            <w:rFonts w:asciiTheme="minorHAnsi" w:hAnsiTheme="minorHAnsi" w:cs="Times New Roman"/>
            <w:color w:val="auto"/>
            <w:rPrChange w:id="1273" w:author="Author" w:date="2016-05-27T14:08:00Z">
              <w:rPr>
                <w:rFonts w:asciiTheme="minorHAnsi" w:hAnsiTheme="minorHAnsi" w:cs="Times New Roman"/>
                <w:color w:val="auto"/>
                <w:highlight w:val="yellow"/>
              </w:rPr>
            </w:rPrChange>
          </w:rPr>
          <w:t xml:space="preserve"> and the pulse-width-modulated current to those LEDs</w:t>
        </w:r>
      </w:ins>
      <w:ins w:id="1274" w:author="Author" w:date="2016-05-23T13:59:00Z">
        <w:r w:rsidR="0036598A" w:rsidRPr="00B6270E">
          <w:rPr>
            <w:rFonts w:asciiTheme="minorHAnsi" w:hAnsiTheme="minorHAnsi" w:cs="Times New Roman"/>
            <w:color w:val="auto"/>
            <w:rPrChange w:id="1275" w:author="Author" w:date="2016-05-27T14:08:00Z">
              <w:rPr>
                <w:rFonts w:asciiTheme="minorHAnsi" w:hAnsiTheme="minorHAnsi" w:cs="Times New Roman"/>
                <w:color w:val="auto"/>
                <w:highlight w:val="yellow"/>
              </w:rPr>
            </w:rPrChange>
          </w:rPr>
          <w:t xml:space="preserve"> change</w:t>
        </w:r>
      </w:ins>
      <w:ins w:id="1276" w:author="Author" w:date="2016-05-19T10:59:00Z">
        <w:del w:id="1277" w:author="Author" w:date="2016-05-23T14:00:00Z">
          <w:r w:rsidR="00E0788A" w:rsidRPr="00B6270E" w:rsidDel="0036598A">
            <w:rPr>
              <w:rFonts w:asciiTheme="minorHAnsi" w:hAnsiTheme="minorHAnsi" w:cs="Times New Roman"/>
              <w:color w:val="auto"/>
              <w:rPrChange w:id="1278" w:author="Author" w:date="2016-05-27T14:08:00Z">
                <w:rPr>
                  <w:rFonts w:asciiTheme="minorHAnsi" w:hAnsiTheme="minorHAnsi" w:cs="Times New Roman"/>
                  <w:color w:val="auto"/>
                  <w:highlight w:val="yellow"/>
                </w:rPr>
              </w:rPrChange>
            </w:rPr>
            <w:delText>, as set in the microcontroller</w:delText>
          </w:r>
        </w:del>
      </w:ins>
      <w:ins w:id="1279" w:author="Author" w:date="2016-05-19T11:00:00Z">
        <w:del w:id="1280" w:author="Author" w:date="2016-05-23T14:00:00Z">
          <w:r w:rsidR="00E0788A" w:rsidRPr="00B6270E" w:rsidDel="0036598A">
            <w:rPr>
              <w:rFonts w:asciiTheme="minorHAnsi" w:hAnsiTheme="minorHAnsi" w:cs="Times New Roman"/>
              <w:color w:val="auto"/>
              <w:rPrChange w:id="1281" w:author="Author" w:date="2016-05-27T14:08:00Z">
                <w:rPr>
                  <w:rFonts w:asciiTheme="minorHAnsi" w:hAnsiTheme="minorHAnsi" w:cs="Times New Roman"/>
                  <w:color w:val="auto"/>
                  <w:highlight w:val="yellow"/>
                </w:rPr>
              </w:rPrChange>
            </w:rPr>
            <w:delText>’s code</w:delText>
          </w:r>
        </w:del>
        <w:r w:rsidR="00E0788A" w:rsidRPr="00B6270E">
          <w:rPr>
            <w:rFonts w:asciiTheme="minorHAnsi" w:hAnsiTheme="minorHAnsi" w:cs="Times New Roman"/>
            <w:color w:val="auto"/>
            <w:rPrChange w:id="1282" w:author="Author" w:date="2016-05-27T14:08:00Z">
              <w:rPr>
                <w:rFonts w:asciiTheme="minorHAnsi" w:hAnsiTheme="minorHAnsi" w:cs="Times New Roman"/>
                <w:color w:val="auto"/>
                <w:highlight w:val="yellow"/>
              </w:rPr>
            </w:rPrChange>
          </w:rPr>
          <w:t>.</w:t>
        </w:r>
      </w:ins>
      <w:del w:id="1283" w:author="Author" w:date="2016-05-19T11:00:00Z">
        <w:r w:rsidRPr="00B6270E" w:rsidDel="00E0788A">
          <w:rPr>
            <w:rFonts w:asciiTheme="minorHAnsi" w:hAnsiTheme="minorHAnsi" w:cs="Times New Roman"/>
            <w:color w:val="auto"/>
            <w:rPrChange w:id="1284" w:author="Author" w:date="2016-05-27T14:08:00Z">
              <w:rPr>
                <w:rFonts w:asciiTheme="minorHAnsi" w:hAnsiTheme="minorHAnsi" w:cs="Times New Roman"/>
                <w:color w:val="auto"/>
                <w:highlight w:val="yellow"/>
              </w:rPr>
            </w:rPrChange>
          </w:rPr>
          <w:delText>LED matrix settings.</w:delText>
        </w:r>
      </w:del>
    </w:p>
    <w:p w14:paraId="44332A30" w14:textId="77777777" w:rsidR="004E4E45" w:rsidRPr="00B6270E" w:rsidRDefault="00195951" w:rsidP="00186D23">
      <w:pPr>
        <w:pStyle w:val="NormalWeb"/>
        <w:numPr>
          <w:ilvl w:val="0"/>
          <w:numId w:val="24"/>
        </w:numPr>
        <w:spacing w:before="0" w:beforeAutospacing="0" w:after="240" w:afterAutospacing="0" w:line="240" w:lineRule="auto"/>
        <w:ind w:left="0" w:firstLine="0"/>
        <w:jc w:val="left"/>
        <w:rPr>
          <w:rFonts w:asciiTheme="minorHAnsi" w:hAnsiTheme="minorHAnsi" w:cs="Times New Roman"/>
          <w:b/>
          <w:color w:val="auto"/>
        </w:rPr>
      </w:pPr>
      <w:del w:id="1285" w:author="Author" w:date="2016-05-10T13:08:00Z">
        <w:r w:rsidRPr="00B6270E" w:rsidDel="00701AD9">
          <w:rPr>
            <w:rFonts w:asciiTheme="minorHAnsi" w:hAnsiTheme="minorHAnsi" w:cs="Times New Roman"/>
            <w:b/>
            <w:color w:val="auto"/>
          </w:rPr>
          <w:delText>Assemble the cell culturing components</w:delText>
        </w:r>
      </w:del>
      <w:ins w:id="1286" w:author="Author" w:date="2016-05-10T13:08:00Z">
        <w:r w:rsidR="00701AD9" w:rsidRPr="00B6270E">
          <w:rPr>
            <w:rFonts w:asciiTheme="minorHAnsi" w:hAnsiTheme="minorHAnsi" w:cs="Times New Roman"/>
            <w:b/>
            <w:color w:val="auto"/>
          </w:rPr>
          <w:t xml:space="preserve">Prepare the </w:t>
        </w:r>
      </w:ins>
      <w:ins w:id="1287" w:author="Author" w:date="2016-05-11T14:29:00Z">
        <w:r w:rsidR="00D71415" w:rsidRPr="00B6270E">
          <w:rPr>
            <w:rFonts w:asciiTheme="minorHAnsi" w:hAnsiTheme="minorHAnsi" w:cs="Times New Roman"/>
            <w:b/>
            <w:color w:val="auto"/>
          </w:rPr>
          <w:t>continuous culturing assembly</w:t>
        </w:r>
      </w:ins>
    </w:p>
    <w:p w14:paraId="79E656A4" w14:textId="77777777" w:rsidR="001B1078" w:rsidRPr="00B6270E" w:rsidRDefault="001B1078">
      <w:pPr>
        <w:pStyle w:val="NormalWeb"/>
        <w:spacing w:before="0" w:beforeAutospacing="0" w:after="240" w:afterAutospacing="0" w:line="240" w:lineRule="auto"/>
        <w:jc w:val="left"/>
        <w:rPr>
          <w:ins w:id="1288" w:author="Author" w:date="2016-05-27T14:03:00Z"/>
          <w:rFonts w:asciiTheme="minorHAnsi" w:hAnsiTheme="minorHAnsi" w:cs="Times New Roman"/>
          <w:b/>
          <w:color w:val="auto"/>
        </w:rPr>
        <w:pPrChange w:id="1289" w:author="Author" w:date="2016-05-27T14:03:00Z">
          <w:pPr>
            <w:pStyle w:val="NormalWeb"/>
            <w:numPr>
              <w:ilvl w:val="1"/>
              <w:numId w:val="24"/>
            </w:numPr>
            <w:spacing w:before="0" w:beforeAutospacing="0" w:after="240" w:afterAutospacing="0" w:line="240" w:lineRule="auto"/>
            <w:ind w:left="555" w:hanging="555"/>
            <w:jc w:val="left"/>
          </w:pPr>
        </w:pPrChange>
      </w:pPr>
      <w:ins w:id="1290" w:author="Author" w:date="2016-05-27T14:03:00Z">
        <w:r w:rsidRPr="00685B08">
          <w:rPr>
            <w:noProof/>
          </w:rPr>
          <w:drawing>
            <wp:inline distT="0" distB="0" distL="0" distR="0" wp14:anchorId="2341226A" wp14:editId="14D1FAB4">
              <wp:extent cx="6581553" cy="755573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144" t="6657" r="50626" b="25387"/>
                      <a:stretch/>
                    </pic:blipFill>
                    <pic:spPr bwMode="auto">
                      <a:xfrm>
                        <a:off x="0" y="0"/>
                        <a:ext cx="6598293" cy="7574951"/>
                      </a:xfrm>
                      <a:prstGeom prst="rect">
                        <a:avLst/>
                      </a:prstGeom>
                      <a:ln>
                        <a:noFill/>
                      </a:ln>
                      <a:extLst>
                        <a:ext uri="{53640926-AAD7-44D8-BBD7-CCE9431645EC}">
                          <a14:shadowObscured xmlns:a14="http://schemas.microsoft.com/office/drawing/2010/main"/>
                        </a:ext>
                      </a:extLst>
                    </pic:spPr>
                  </pic:pic>
                </a:graphicData>
              </a:graphic>
            </wp:inline>
          </w:drawing>
        </w:r>
        <w:r w:rsidRPr="00B6270E" w:rsidDel="001B1078">
          <w:rPr>
            <w:rFonts w:asciiTheme="minorHAnsi" w:hAnsiTheme="minorHAnsi" w:cs="Times New Roman"/>
            <w:b/>
            <w:color w:val="auto"/>
          </w:rPr>
          <w:t xml:space="preserve"> </w:t>
        </w:r>
      </w:ins>
    </w:p>
    <w:p w14:paraId="1496BE4D" w14:textId="77777777" w:rsidR="00370587" w:rsidRPr="00B6270E" w:rsidDel="001B1078" w:rsidRDefault="00FE47FC">
      <w:pPr>
        <w:spacing w:after="240" w:line="240" w:lineRule="auto"/>
        <w:jc w:val="left"/>
        <w:rPr>
          <w:del w:id="1291" w:author="Author" w:date="2016-05-27T14:03:00Z"/>
          <w:rFonts w:asciiTheme="minorHAnsi" w:hAnsiTheme="minorHAnsi" w:cs="Times New Roman"/>
          <w:color w:val="auto"/>
          <w:rPrChange w:id="1292" w:author="Author" w:date="2016-05-27T14:08:00Z">
            <w:rPr>
              <w:del w:id="1293" w:author="Author" w:date="2016-05-27T14:03:00Z"/>
              <w:rFonts w:asciiTheme="minorHAnsi" w:hAnsiTheme="minorHAnsi" w:cs="Times New Roman"/>
              <w:b/>
              <w:color w:val="auto"/>
            </w:rPr>
          </w:rPrChange>
        </w:rPr>
        <w:pPrChange w:id="1294" w:author="Author" w:date="2016-05-27T14:08:00Z">
          <w:pPr>
            <w:pStyle w:val="NormalWeb"/>
            <w:spacing w:before="0" w:beforeAutospacing="0" w:after="240" w:afterAutospacing="0" w:line="240" w:lineRule="auto"/>
            <w:jc w:val="left"/>
          </w:pPr>
        </w:pPrChange>
      </w:pPr>
      <w:ins w:id="1295" w:author="Author" w:date="2016-05-27T14:08:00Z">
        <w:r w:rsidRPr="00B6270E">
          <w:rPr>
            <w:rFonts w:asciiTheme="minorHAnsi" w:hAnsiTheme="minorHAnsi" w:cs="Times New Roman"/>
            <w:b/>
            <w:color w:val="auto"/>
          </w:rPr>
          <w:t>Figure 6</w:t>
        </w:r>
        <w:r w:rsidRPr="00B6270E">
          <w:rPr>
            <w:rFonts w:asciiTheme="minorHAnsi" w:hAnsiTheme="minorHAnsi" w:cs="Times New Roman"/>
            <w:color w:val="auto"/>
          </w:rPr>
          <w:t>. Diagram of continuous culturing vessels and tubing prior to being autoclaved. Label 1 as "Inoculation port." Label 2 as "Overflow effluent." Label 3 as "Sampled effluent." Label 4 as "Replace with microfluidic." Label 5 as "Media into culturing vessel." Label 6 as "1) Attach to vacuum, 2) Clamp shut." Label 7 as "1) Media in from filter." Label 8 as "2) Media out, to culturing vessel."</w:t>
        </w:r>
      </w:ins>
      <w:del w:id="1296" w:author="Author" w:date="2016-05-27T14:03:00Z">
        <w:r w:rsidR="00370587" w:rsidRPr="00B6270E" w:rsidDel="001B1078">
          <w:rPr>
            <w:rFonts w:asciiTheme="minorHAnsi" w:hAnsiTheme="minorHAnsi" w:cs="Times New Roman"/>
            <w:b/>
            <w:color w:val="auto"/>
          </w:rPr>
          <w:delText>[</w:delText>
        </w:r>
        <w:r w:rsidR="00DC70BC" w:rsidRPr="00B6270E" w:rsidDel="001B1078">
          <w:rPr>
            <w:rFonts w:asciiTheme="minorHAnsi" w:hAnsiTheme="minorHAnsi" w:cs="Times New Roman"/>
            <w:b/>
            <w:color w:val="auto"/>
          </w:rPr>
          <w:delText>F</w:delText>
        </w:r>
        <w:r w:rsidR="00370587" w:rsidRPr="00B6270E" w:rsidDel="001B1078">
          <w:rPr>
            <w:rFonts w:asciiTheme="minorHAnsi" w:hAnsiTheme="minorHAnsi" w:cs="Times New Roman"/>
            <w:b/>
            <w:color w:val="auto"/>
          </w:rPr>
          <w:delText>igure 2</w:delText>
        </w:r>
      </w:del>
      <w:ins w:id="1297" w:author="Author" w:date="2016-05-23T15:52:00Z">
        <w:del w:id="1298" w:author="Author" w:date="2016-05-27T14:03:00Z">
          <w:r w:rsidR="00EC7E12" w:rsidRPr="00B6270E" w:rsidDel="001B1078">
            <w:rPr>
              <w:rFonts w:asciiTheme="minorHAnsi" w:hAnsiTheme="minorHAnsi" w:cs="Times New Roman"/>
              <w:b/>
              <w:color w:val="auto"/>
            </w:rPr>
            <w:delText>igure 6</w:delText>
          </w:r>
        </w:del>
      </w:ins>
      <w:del w:id="1299" w:author="Author" w:date="2016-05-27T14:03:00Z">
        <w:r w:rsidR="00370587" w:rsidRPr="00B6270E" w:rsidDel="001B1078">
          <w:rPr>
            <w:rFonts w:asciiTheme="minorHAnsi" w:hAnsiTheme="minorHAnsi" w:cs="Times New Roman"/>
            <w:b/>
            <w:color w:val="auto"/>
          </w:rPr>
          <w:delText xml:space="preserve"> here]</w:delText>
        </w:r>
      </w:del>
    </w:p>
    <w:p w14:paraId="760F5906" w14:textId="77777777" w:rsidR="00FE47FC" w:rsidRPr="00685B08" w:rsidRDefault="00082ABB">
      <w:pPr>
        <w:rPr>
          <w:ins w:id="1300" w:author="Author" w:date="2016-05-27T14:04:00Z"/>
          <w:rFonts w:asciiTheme="minorHAnsi" w:hAnsiTheme="minorHAnsi" w:cs="Times New Roman"/>
          <w:color w:val="auto"/>
        </w:rPr>
        <w:pPrChange w:id="1301" w:author="Author" w:date="2016-05-27T14:08:00Z">
          <w:pPr>
            <w:pStyle w:val="NormalWeb"/>
            <w:numPr>
              <w:ilvl w:val="1"/>
              <w:numId w:val="24"/>
            </w:numPr>
            <w:spacing w:before="0" w:beforeAutospacing="0" w:after="240" w:afterAutospacing="0" w:line="240" w:lineRule="auto"/>
            <w:ind w:left="555" w:hanging="555"/>
            <w:jc w:val="left"/>
          </w:pPr>
        </w:pPrChange>
      </w:pPr>
      <w:del w:id="1302" w:author="Author" w:date="2016-05-27T14:04:00Z">
        <w:r w:rsidRPr="00B6270E" w:rsidDel="00FE47FC">
          <w:rPr>
            <w:rFonts w:asciiTheme="minorHAnsi" w:hAnsiTheme="minorHAnsi" w:cs="Times New Roman"/>
            <w:bCs/>
            <w:color w:val="auto"/>
          </w:rPr>
          <w:delText>M</w:delText>
        </w:r>
      </w:del>
    </w:p>
    <w:p w14:paraId="45D73F34" w14:textId="77777777" w:rsidR="00082ABB" w:rsidRPr="00B6270E" w:rsidRDefault="00FE47FC" w:rsidP="00186D23">
      <w:pPr>
        <w:pStyle w:val="NormalWeb"/>
        <w:numPr>
          <w:ilvl w:val="1"/>
          <w:numId w:val="24"/>
        </w:numPr>
        <w:spacing w:before="0" w:beforeAutospacing="0" w:after="240" w:afterAutospacing="0" w:line="240" w:lineRule="auto"/>
        <w:ind w:left="0" w:firstLine="0"/>
        <w:jc w:val="left"/>
        <w:rPr>
          <w:rFonts w:asciiTheme="minorHAnsi" w:hAnsiTheme="minorHAnsi" w:cs="Times New Roman"/>
          <w:color w:val="auto"/>
        </w:rPr>
      </w:pPr>
      <w:ins w:id="1303" w:author="Author" w:date="2016-05-27T14:04:00Z">
        <w:r w:rsidRPr="00B6270E">
          <w:rPr>
            <w:rFonts w:asciiTheme="minorHAnsi" w:hAnsiTheme="minorHAnsi" w:cs="Times New Roman"/>
            <w:bCs/>
            <w:color w:val="auto"/>
          </w:rPr>
          <w:t>M</w:t>
        </w:r>
      </w:ins>
      <w:r w:rsidR="00082ABB" w:rsidRPr="00B6270E">
        <w:rPr>
          <w:rFonts w:asciiTheme="minorHAnsi" w:hAnsiTheme="minorHAnsi" w:cs="Times New Roman"/>
          <w:bCs/>
          <w:color w:val="auto"/>
        </w:rPr>
        <w:t>ark the height corresponding to every 2</w:t>
      </w:r>
      <w:r w:rsidR="000528A7" w:rsidRPr="00B6270E">
        <w:rPr>
          <w:rFonts w:asciiTheme="minorHAnsi" w:hAnsiTheme="minorHAnsi" w:cs="Times New Roman"/>
          <w:bCs/>
          <w:color w:val="auto"/>
        </w:rPr>
        <w:t xml:space="preserve"> ml</w:t>
      </w:r>
      <w:r w:rsidR="00082ABB" w:rsidRPr="00B6270E">
        <w:rPr>
          <w:rFonts w:asciiTheme="minorHAnsi" w:hAnsiTheme="minorHAnsi" w:cs="Times New Roman"/>
          <w:bCs/>
          <w:color w:val="auto"/>
        </w:rPr>
        <w:t xml:space="preserve"> increment of liquid in the range of 10</w:t>
      </w:r>
      <w:r w:rsidR="000528A7" w:rsidRPr="00B6270E">
        <w:rPr>
          <w:rFonts w:asciiTheme="minorHAnsi" w:hAnsiTheme="minorHAnsi" w:cs="Times New Roman"/>
          <w:bCs/>
          <w:color w:val="auto"/>
        </w:rPr>
        <w:t xml:space="preserve"> ml</w:t>
      </w:r>
      <w:r w:rsidR="00082ABB" w:rsidRPr="00B6270E">
        <w:rPr>
          <w:rFonts w:asciiTheme="minorHAnsi" w:hAnsiTheme="minorHAnsi" w:cs="Times New Roman"/>
          <w:bCs/>
          <w:color w:val="auto"/>
        </w:rPr>
        <w:t xml:space="preserve"> to 30</w:t>
      </w:r>
      <w:r w:rsidR="000528A7" w:rsidRPr="00B6270E">
        <w:rPr>
          <w:rFonts w:asciiTheme="minorHAnsi" w:hAnsiTheme="minorHAnsi" w:cs="Times New Roman"/>
          <w:bCs/>
          <w:color w:val="auto"/>
        </w:rPr>
        <w:t xml:space="preserve"> ml</w:t>
      </w:r>
      <w:r w:rsidR="00082ABB" w:rsidRPr="00B6270E">
        <w:rPr>
          <w:rFonts w:asciiTheme="minorHAnsi" w:hAnsiTheme="minorHAnsi" w:cs="Times New Roman"/>
          <w:bCs/>
          <w:color w:val="auto"/>
        </w:rPr>
        <w:t xml:space="preserve"> in the </w:t>
      </w:r>
      <w:r w:rsidR="00BA3476" w:rsidRPr="00B6270E">
        <w:rPr>
          <w:rFonts w:asciiTheme="minorHAnsi" w:hAnsiTheme="minorHAnsi" w:cs="Times New Roman"/>
          <w:bCs/>
          <w:color w:val="auto"/>
        </w:rPr>
        <w:t>culturing vessel</w:t>
      </w:r>
      <w:r w:rsidR="00082ABB" w:rsidRPr="00B6270E">
        <w:rPr>
          <w:rFonts w:asciiTheme="minorHAnsi" w:hAnsiTheme="minorHAnsi" w:cs="Times New Roman"/>
          <w:bCs/>
          <w:color w:val="auto"/>
        </w:rPr>
        <w:t xml:space="preserve">. </w:t>
      </w:r>
      <w:r w:rsidR="007F57CD" w:rsidRPr="00B6270E">
        <w:rPr>
          <w:rFonts w:asciiTheme="minorHAnsi" w:hAnsiTheme="minorHAnsi" w:cs="Times New Roman"/>
          <w:bCs/>
          <w:color w:val="auto"/>
        </w:rPr>
        <w:t xml:space="preserve">Insert 10 </w:t>
      </w:r>
      <w:r w:rsidR="000528A7" w:rsidRPr="00B6270E">
        <w:rPr>
          <w:rFonts w:asciiTheme="minorHAnsi" w:hAnsiTheme="minorHAnsi" w:cs="Times New Roman"/>
          <w:bCs/>
          <w:color w:val="auto"/>
        </w:rPr>
        <w:t>ml</w:t>
      </w:r>
      <w:r w:rsidR="007F57CD" w:rsidRPr="00B6270E">
        <w:rPr>
          <w:rFonts w:asciiTheme="minorHAnsi" w:hAnsiTheme="minorHAnsi" w:cs="Times New Roman"/>
          <w:bCs/>
          <w:color w:val="auto"/>
        </w:rPr>
        <w:t xml:space="preserve"> of sterile deionized water, mark the water level, add 2 </w:t>
      </w:r>
      <w:r w:rsidR="000528A7" w:rsidRPr="00B6270E">
        <w:rPr>
          <w:rFonts w:asciiTheme="minorHAnsi" w:hAnsiTheme="minorHAnsi" w:cs="Times New Roman"/>
          <w:bCs/>
          <w:color w:val="auto"/>
        </w:rPr>
        <w:t>ml</w:t>
      </w:r>
      <w:r w:rsidR="007F57CD" w:rsidRPr="00B6270E">
        <w:rPr>
          <w:rFonts w:asciiTheme="minorHAnsi" w:hAnsiTheme="minorHAnsi" w:cs="Times New Roman"/>
          <w:bCs/>
          <w:color w:val="auto"/>
        </w:rPr>
        <w:t xml:space="preserve">, mark the water level, and repeat until the 30 </w:t>
      </w:r>
      <w:r w:rsidR="000528A7" w:rsidRPr="00B6270E">
        <w:rPr>
          <w:rFonts w:asciiTheme="minorHAnsi" w:hAnsiTheme="minorHAnsi" w:cs="Times New Roman"/>
          <w:bCs/>
          <w:color w:val="auto"/>
        </w:rPr>
        <w:t>ml</w:t>
      </w:r>
      <w:r w:rsidR="007F57CD" w:rsidRPr="00B6270E">
        <w:rPr>
          <w:rFonts w:asciiTheme="minorHAnsi" w:hAnsiTheme="minorHAnsi" w:cs="Times New Roman"/>
          <w:bCs/>
          <w:color w:val="auto"/>
        </w:rPr>
        <w:t xml:space="preserve"> level is marked. </w:t>
      </w:r>
      <w:r w:rsidR="00082ABB" w:rsidRPr="00B6270E">
        <w:rPr>
          <w:rFonts w:asciiTheme="minorHAnsi" w:hAnsiTheme="minorHAnsi" w:cs="Times New Roman"/>
          <w:bCs/>
          <w:color w:val="auto"/>
        </w:rPr>
        <w:t>Cover the markings with clear tape so that they are not easily removed</w:t>
      </w:r>
      <w:r w:rsidR="00370587" w:rsidRPr="00B6270E">
        <w:rPr>
          <w:rFonts w:asciiTheme="minorHAnsi" w:hAnsiTheme="minorHAnsi" w:cs="Times New Roman"/>
          <w:bCs/>
          <w:color w:val="auto"/>
        </w:rPr>
        <w:t>, and dispose of the liquid.</w:t>
      </w:r>
      <w:r w:rsidR="00370587" w:rsidRPr="00B6270E">
        <w:rPr>
          <w:rFonts w:asciiTheme="minorHAnsi" w:hAnsiTheme="minorHAnsi" w:cs="Times New Roman"/>
          <w:color w:val="auto"/>
        </w:rPr>
        <w:t xml:space="preserve"> </w:t>
      </w:r>
    </w:p>
    <w:p w14:paraId="6DA089D3" w14:textId="77777777" w:rsidR="00082ABB" w:rsidRPr="00B6270E" w:rsidDel="00B90736" w:rsidRDefault="00082ABB" w:rsidP="00186D23">
      <w:pPr>
        <w:pStyle w:val="NormalWeb"/>
        <w:numPr>
          <w:ilvl w:val="1"/>
          <w:numId w:val="24"/>
        </w:numPr>
        <w:spacing w:before="0" w:beforeAutospacing="0" w:after="240" w:afterAutospacing="0" w:line="240" w:lineRule="auto"/>
        <w:ind w:left="0" w:firstLine="0"/>
        <w:jc w:val="left"/>
        <w:rPr>
          <w:del w:id="1304" w:author="Author" w:date="2016-05-10T13:13:00Z"/>
          <w:rFonts w:asciiTheme="minorHAnsi" w:hAnsiTheme="minorHAnsi" w:cs="Times New Roman"/>
          <w:bCs/>
          <w:color w:val="auto"/>
          <w:rPrChange w:id="1305" w:author="Author" w:date="2016-05-27T14:08:00Z">
            <w:rPr>
              <w:del w:id="1306" w:author="Author" w:date="2016-05-10T13:13:00Z"/>
              <w:rFonts w:asciiTheme="minorHAnsi" w:hAnsiTheme="minorHAnsi" w:cs="Times New Roman"/>
              <w:bCs/>
              <w:color w:val="auto"/>
              <w:highlight w:val="yellow"/>
            </w:rPr>
          </w:rPrChange>
        </w:rPr>
      </w:pPr>
      <w:r w:rsidRPr="00B6270E">
        <w:rPr>
          <w:rFonts w:asciiTheme="minorHAnsi" w:hAnsiTheme="minorHAnsi" w:cs="Times New Roman"/>
          <w:bCs/>
          <w:color w:val="auto"/>
          <w:rPrChange w:id="1307" w:author="Author" w:date="2016-05-27T14:08:00Z">
            <w:rPr>
              <w:rFonts w:asciiTheme="minorHAnsi" w:hAnsiTheme="minorHAnsi" w:cs="Times New Roman"/>
              <w:bCs/>
              <w:color w:val="auto"/>
              <w:highlight w:val="yellow"/>
            </w:rPr>
          </w:rPrChange>
        </w:rPr>
        <w:t>Place the long end of the</w:t>
      </w:r>
      <w:r w:rsidR="00BA3476" w:rsidRPr="00B6270E">
        <w:rPr>
          <w:rFonts w:asciiTheme="minorHAnsi" w:hAnsiTheme="minorHAnsi" w:cs="Times New Roman"/>
          <w:bCs/>
          <w:color w:val="auto"/>
          <w:rPrChange w:id="1308" w:author="Author" w:date="2016-05-27T14:08:00Z">
            <w:rPr>
              <w:rFonts w:asciiTheme="minorHAnsi" w:hAnsiTheme="minorHAnsi" w:cs="Times New Roman"/>
              <w:bCs/>
              <w:color w:val="auto"/>
              <w:highlight w:val="yellow"/>
            </w:rPr>
          </w:rPrChange>
        </w:rPr>
        <w:t xml:space="preserve"> aluminum</w:t>
      </w:r>
      <w:r w:rsidRPr="00B6270E">
        <w:rPr>
          <w:rFonts w:asciiTheme="minorHAnsi" w:hAnsiTheme="minorHAnsi" w:cs="Times New Roman"/>
          <w:bCs/>
          <w:color w:val="auto"/>
          <w:rPrChange w:id="1309" w:author="Author" w:date="2016-05-27T14:08:00Z">
            <w:rPr>
              <w:rFonts w:asciiTheme="minorHAnsi" w:hAnsiTheme="minorHAnsi" w:cs="Times New Roman"/>
              <w:bCs/>
              <w:color w:val="auto"/>
              <w:highlight w:val="yellow"/>
            </w:rPr>
          </w:rPrChange>
        </w:rPr>
        <w:t xml:space="preserve"> port </w:t>
      </w:r>
      <w:del w:id="1310" w:author="Author" w:date="2016-05-10T12:52:00Z">
        <w:r w:rsidRPr="00B6270E" w:rsidDel="00BD7046">
          <w:rPr>
            <w:rFonts w:asciiTheme="minorHAnsi" w:hAnsiTheme="minorHAnsi" w:cs="Times New Roman"/>
            <w:bCs/>
            <w:color w:val="auto"/>
            <w:rPrChange w:id="1311" w:author="Author" w:date="2016-05-27T14:08:00Z">
              <w:rPr>
                <w:rFonts w:asciiTheme="minorHAnsi" w:hAnsiTheme="minorHAnsi" w:cs="Times New Roman"/>
                <w:bCs/>
                <w:color w:val="auto"/>
                <w:highlight w:val="yellow"/>
              </w:rPr>
            </w:rPrChange>
          </w:rPr>
          <w:delText xml:space="preserve">assembly </w:delText>
        </w:r>
      </w:del>
      <w:r w:rsidRPr="00B6270E">
        <w:rPr>
          <w:rFonts w:asciiTheme="minorHAnsi" w:hAnsiTheme="minorHAnsi" w:cs="Times New Roman"/>
          <w:bCs/>
          <w:color w:val="auto"/>
          <w:rPrChange w:id="1312" w:author="Author" w:date="2016-05-27T14:08:00Z">
            <w:rPr>
              <w:rFonts w:asciiTheme="minorHAnsi" w:hAnsiTheme="minorHAnsi" w:cs="Times New Roman"/>
              <w:bCs/>
              <w:color w:val="auto"/>
              <w:highlight w:val="yellow"/>
            </w:rPr>
          </w:rPrChange>
        </w:rPr>
        <w:t xml:space="preserve">through the silicone gasket, into the </w:t>
      </w:r>
      <w:r w:rsidR="00BA3476" w:rsidRPr="00B6270E">
        <w:rPr>
          <w:rFonts w:asciiTheme="minorHAnsi" w:hAnsiTheme="minorHAnsi" w:cs="Times New Roman"/>
          <w:bCs/>
          <w:color w:val="auto"/>
          <w:rPrChange w:id="1313" w:author="Author" w:date="2016-05-27T14:08:00Z">
            <w:rPr>
              <w:rFonts w:asciiTheme="minorHAnsi" w:hAnsiTheme="minorHAnsi" w:cs="Times New Roman"/>
              <w:bCs/>
              <w:color w:val="auto"/>
              <w:highlight w:val="yellow"/>
            </w:rPr>
          </w:rPrChange>
        </w:rPr>
        <w:t>culturing vessel</w:t>
      </w:r>
      <w:r w:rsidRPr="00B6270E">
        <w:rPr>
          <w:rFonts w:asciiTheme="minorHAnsi" w:hAnsiTheme="minorHAnsi" w:cs="Times New Roman"/>
          <w:bCs/>
          <w:color w:val="auto"/>
          <w:rPrChange w:id="1314" w:author="Author" w:date="2016-05-27T14:08:00Z">
            <w:rPr>
              <w:rFonts w:asciiTheme="minorHAnsi" w:hAnsiTheme="minorHAnsi" w:cs="Times New Roman"/>
              <w:bCs/>
              <w:color w:val="auto"/>
              <w:highlight w:val="yellow"/>
            </w:rPr>
          </w:rPrChange>
        </w:rPr>
        <w:t xml:space="preserve">. The gasket will form an air-tight seal between the </w:t>
      </w:r>
      <w:del w:id="1315" w:author="Author" w:date="2016-05-10T12:18:00Z">
        <w:r w:rsidRPr="00B6270E" w:rsidDel="00EF668E">
          <w:rPr>
            <w:rFonts w:asciiTheme="minorHAnsi" w:hAnsiTheme="minorHAnsi" w:cs="Times New Roman"/>
            <w:bCs/>
            <w:color w:val="auto"/>
            <w:rPrChange w:id="1316" w:author="Author" w:date="2016-05-27T14:08:00Z">
              <w:rPr>
                <w:rFonts w:asciiTheme="minorHAnsi" w:hAnsiTheme="minorHAnsi" w:cs="Times New Roman"/>
                <w:bCs/>
                <w:color w:val="auto"/>
                <w:highlight w:val="yellow"/>
              </w:rPr>
            </w:rPrChange>
          </w:rPr>
          <w:delText>glass bottle</w:delText>
        </w:r>
      </w:del>
      <w:ins w:id="1317" w:author="Author" w:date="2016-05-10T12:18:00Z">
        <w:r w:rsidR="00EF668E" w:rsidRPr="00B6270E">
          <w:rPr>
            <w:rFonts w:asciiTheme="minorHAnsi" w:hAnsiTheme="minorHAnsi" w:cs="Times New Roman"/>
            <w:bCs/>
            <w:color w:val="auto"/>
            <w:rPrChange w:id="1318" w:author="Author" w:date="2016-05-27T14:08:00Z">
              <w:rPr>
                <w:rFonts w:asciiTheme="minorHAnsi" w:hAnsiTheme="minorHAnsi" w:cs="Times New Roman"/>
                <w:bCs/>
                <w:color w:val="auto"/>
                <w:highlight w:val="yellow"/>
              </w:rPr>
            </w:rPrChange>
          </w:rPr>
          <w:t>culturing vessel</w:t>
        </w:r>
      </w:ins>
      <w:r w:rsidRPr="00B6270E">
        <w:rPr>
          <w:rFonts w:asciiTheme="minorHAnsi" w:hAnsiTheme="minorHAnsi" w:cs="Times New Roman"/>
          <w:bCs/>
          <w:color w:val="auto"/>
          <w:rPrChange w:id="1319" w:author="Author" w:date="2016-05-27T14:08:00Z">
            <w:rPr>
              <w:rFonts w:asciiTheme="minorHAnsi" w:hAnsiTheme="minorHAnsi" w:cs="Times New Roman"/>
              <w:bCs/>
              <w:color w:val="auto"/>
              <w:highlight w:val="yellow"/>
            </w:rPr>
          </w:rPrChange>
        </w:rPr>
        <w:t xml:space="preserve"> and the port assembly.</w:t>
      </w:r>
      <w:r w:rsidR="00370587" w:rsidRPr="00B6270E">
        <w:rPr>
          <w:rFonts w:asciiTheme="minorHAnsi" w:hAnsiTheme="minorHAnsi" w:cs="Times New Roman"/>
          <w:bCs/>
          <w:color w:val="auto"/>
          <w:rPrChange w:id="1320" w:author="Author" w:date="2016-05-27T14:08:00Z">
            <w:rPr>
              <w:rFonts w:asciiTheme="minorHAnsi" w:hAnsiTheme="minorHAnsi" w:cs="Times New Roman"/>
              <w:bCs/>
              <w:color w:val="auto"/>
              <w:highlight w:val="yellow"/>
            </w:rPr>
          </w:rPrChange>
        </w:rPr>
        <w:t xml:space="preserve"> Attach the cap.</w:t>
      </w:r>
    </w:p>
    <w:p w14:paraId="42D45EFC" w14:textId="77777777" w:rsidR="00B90736" w:rsidRPr="00B6270E" w:rsidRDefault="00B90736" w:rsidP="00D71415">
      <w:pPr>
        <w:pStyle w:val="NormalWeb"/>
        <w:numPr>
          <w:ilvl w:val="1"/>
          <w:numId w:val="24"/>
        </w:numPr>
        <w:spacing w:before="0" w:beforeAutospacing="0" w:after="240" w:afterAutospacing="0" w:line="240" w:lineRule="auto"/>
        <w:ind w:left="0" w:firstLine="0"/>
        <w:jc w:val="left"/>
        <w:rPr>
          <w:ins w:id="1321" w:author="Author" w:date="2016-05-10T13:33:00Z"/>
          <w:rFonts w:asciiTheme="minorHAnsi" w:hAnsiTheme="minorHAnsi" w:cs="Times New Roman"/>
          <w:bCs/>
          <w:color w:val="auto"/>
          <w:rPrChange w:id="1322" w:author="Author" w:date="2016-05-27T14:08:00Z">
            <w:rPr>
              <w:ins w:id="1323" w:author="Author" w:date="2016-05-10T13:33:00Z"/>
              <w:rFonts w:asciiTheme="minorHAnsi" w:hAnsiTheme="minorHAnsi" w:cs="Times New Roman"/>
              <w:bCs/>
              <w:color w:val="auto"/>
              <w:highlight w:val="yellow"/>
            </w:rPr>
          </w:rPrChange>
        </w:rPr>
      </w:pPr>
    </w:p>
    <w:p w14:paraId="684CC2C9" w14:textId="77777777" w:rsidR="00B90736" w:rsidRPr="00B6270E" w:rsidRDefault="00B90736">
      <w:pPr>
        <w:pStyle w:val="NormalWeb"/>
        <w:numPr>
          <w:ilvl w:val="1"/>
          <w:numId w:val="24"/>
        </w:numPr>
        <w:spacing w:before="0" w:beforeAutospacing="0" w:after="240" w:afterAutospacing="0" w:line="240" w:lineRule="auto"/>
        <w:ind w:left="0" w:firstLine="0"/>
        <w:jc w:val="left"/>
        <w:rPr>
          <w:ins w:id="1324" w:author="Author" w:date="2016-05-10T13:36:00Z"/>
          <w:rFonts w:asciiTheme="minorHAnsi" w:hAnsiTheme="minorHAnsi" w:cs="Times New Roman"/>
          <w:bCs/>
          <w:color w:val="auto"/>
          <w:rPrChange w:id="1325" w:author="Author" w:date="2016-05-27T14:08:00Z">
            <w:rPr>
              <w:ins w:id="1326" w:author="Author" w:date="2016-05-10T13:36:00Z"/>
              <w:rFonts w:asciiTheme="minorHAnsi" w:hAnsiTheme="minorHAnsi" w:cs="Times New Roman"/>
              <w:bCs/>
              <w:color w:val="auto"/>
              <w:highlight w:val="yellow"/>
            </w:rPr>
          </w:rPrChange>
        </w:rPr>
        <w:pPrChange w:id="1327" w:author="Author" w:date="2016-05-10T13:36:00Z">
          <w:pPr>
            <w:pStyle w:val="NormalWeb"/>
            <w:numPr>
              <w:ilvl w:val="1"/>
              <w:numId w:val="24"/>
            </w:numPr>
            <w:spacing w:before="0" w:beforeAutospacing="0" w:after="240" w:afterAutospacing="0" w:line="240" w:lineRule="auto"/>
            <w:ind w:left="555" w:hanging="555"/>
            <w:jc w:val="left"/>
          </w:pPr>
        </w:pPrChange>
      </w:pPr>
      <w:ins w:id="1328" w:author="Author" w:date="2016-05-10T13:36:00Z">
        <w:r w:rsidRPr="00B6270E">
          <w:rPr>
            <w:rFonts w:asciiTheme="minorHAnsi" w:hAnsiTheme="minorHAnsi" w:cs="Times New Roman"/>
            <w:bCs/>
            <w:color w:val="auto"/>
            <w:rPrChange w:id="1329" w:author="Author" w:date="2016-05-27T14:08:00Z">
              <w:rPr>
                <w:rFonts w:asciiTheme="minorHAnsi" w:hAnsiTheme="minorHAnsi" w:cs="Times New Roman"/>
                <w:bCs/>
                <w:color w:val="auto"/>
                <w:highlight w:val="yellow"/>
              </w:rPr>
            </w:rPrChange>
          </w:rPr>
          <w:t xml:space="preserve">Connect a one end of a segment of 1/16” ID silicone tubing to the longest tube of the aluminum port and connect the other end to the media flask’s rubber stopper such that air can flow from the media flask into the culturing vessel, mixing the culture (tube 4 in </w:t>
        </w:r>
        <w:r w:rsidRPr="00B6270E">
          <w:rPr>
            <w:rFonts w:asciiTheme="minorHAnsi" w:hAnsiTheme="minorHAnsi" w:cs="Times New Roman"/>
            <w:b/>
            <w:bCs/>
            <w:color w:val="auto"/>
            <w:rPrChange w:id="1330" w:author="Author" w:date="2016-05-27T14:08:00Z">
              <w:rPr>
                <w:rFonts w:asciiTheme="minorHAnsi" w:hAnsiTheme="minorHAnsi" w:cs="Times New Roman"/>
                <w:b/>
                <w:bCs/>
                <w:color w:val="auto"/>
                <w:highlight w:val="yellow"/>
              </w:rPr>
            </w:rPrChange>
          </w:rPr>
          <w:t>F</w:t>
        </w:r>
        <w:del w:id="1331" w:author="Author" w:date="2016-05-23T15:52:00Z">
          <w:r w:rsidRPr="00B6270E" w:rsidDel="00EC7E12">
            <w:rPr>
              <w:rFonts w:asciiTheme="minorHAnsi" w:hAnsiTheme="minorHAnsi" w:cs="Times New Roman"/>
              <w:b/>
              <w:bCs/>
              <w:color w:val="auto"/>
              <w:rPrChange w:id="1332" w:author="Author" w:date="2016-05-27T14:08:00Z">
                <w:rPr>
                  <w:rFonts w:asciiTheme="minorHAnsi" w:hAnsiTheme="minorHAnsi" w:cs="Times New Roman"/>
                  <w:b/>
                  <w:bCs/>
                  <w:color w:val="auto"/>
                  <w:highlight w:val="yellow"/>
                </w:rPr>
              </w:rPrChange>
            </w:rPr>
            <w:delText>igure 2</w:delText>
          </w:r>
        </w:del>
      </w:ins>
      <w:ins w:id="1333" w:author="Author" w:date="2016-05-23T15:52:00Z">
        <w:r w:rsidR="00EC7E12" w:rsidRPr="00B6270E">
          <w:rPr>
            <w:rFonts w:asciiTheme="minorHAnsi" w:hAnsiTheme="minorHAnsi" w:cs="Times New Roman"/>
            <w:b/>
            <w:bCs/>
            <w:color w:val="auto"/>
          </w:rPr>
          <w:t>igure 6</w:t>
        </w:r>
      </w:ins>
      <w:ins w:id="1334" w:author="Author" w:date="2016-05-10T13:36:00Z">
        <w:r w:rsidRPr="00B6270E">
          <w:rPr>
            <w:rFonts w:asciiTheme="minorHAnsi" w:hAnsiTheme="minorHAnsi" w:cs="Times New Roman"/>
            <w:bCs/>
            <w:color w:val="auto"/>
            <w:rPrChange w:id="1335" w:author="Author" w:date="2016-05-27T14:08:00Z">
              <w:rPr>
                <w:rFonts w:asciiTheme="minorHAnsi" w:hAnsiTheme="minorHAnsi" w:cs="Times New Roman"/>
                <w:bCs/>
                <w:color w:val="auto"/>
                <w:highlight w:val="yellow"/>
              </w:rPr>
            </w:rPrChange>
          </w:rPr>
          <w:t>). Clamp the tube.</w:t>
        </w:r>
      </w:ins>
    </w:p>
    <w:p w14:paraId="63D97FAB" w14:textId="77777777" w:rsidR="00701AD9" w:rsidRPr="00B6270E" w:rsidRDefault="00B90736" w:rsidP="00186D23">
      <w:pPr>
        <w:pStyle w:val="NormalWeb"/>
        <w:numPr>
          <w:ilvl w:val="1"/>
          <w:numId w:val="24"/>
        </w:numPr>
        <w:spacing w:before="0" w:beforeAutospacing="0" w:after="240" w:afterAutospacing="0" w:line="240" w:lineRule="auto"/>
        <w:ind w:left="0" w:firstLine="0"/>
        <w:jc w:val="left"/>
        <w:rPr>
          <w:ins w:id="1336" w:author="Author" w:date="2016-05-10T13:38:00Z"/>
          <w:rFonts w:asciiTheme="minorHAnsi" w:hAnsiTheme="minorHAnsi" w:cs="Times New Roman"/>
          <w:bCs/>
          <w:color w:val="auto"/>
          <w:rPrChange w:id="1337" w:author="Author" w:date="2016-05-27T14:08:00Z">
            <w:rPr>
              <w:ins w:id="1338" w:author="Author" w:date="2016-05-10T13:38:00Z"/>
              <w:rFonts w:asciiTheme="minorHAnsi" w:hAnsiTheme="minorHAnsi" w:cs="Times New Roman"/>
              <w:bCs/>
              <w:color w:val="auto"/>
              <w:highlight w:val="yellow"/>
            </w:rPr>
          </w:rPrChange>
        </w:rPr>
      </w:pPr>
      <w:ins w:id="1339" w:author="Author" w:date="2016-05-10T13:33:00Z">
        <w:r w:rsidRPr="00B6270E">
          <w:rPr>
            <w:rFonts w:asciiTheme="minorHAnsi" w:hAnsiTheme="minorHAnsi" w:cs="Times New Roman"/>
            <w:bCs/>
            <w:color w:val="auto"/>
            <w:rPrChange w:id="1340" w:author="Author" w:date="2016-05-27T14:08:00Z">
              <w:rPr>
                <w:rFonts w:asciiTheme="minorHAnsi" w:hAnsiTheme="minorHAnsi" w:cs="Times New Roman"/>
                <w:bCs/>
                <w:color w:val="auto"/>
                <w:highlight w:val="yellow"/>
              </w:rPr>
            </w:rPrChange>
          </w:rPr>
          <w:t>Connect 1/16</w:t>
        </w:r>
      </w:ins>
      <w:ins w:id="1341" w:author="Author" w:date="2016-05-10T13:34:00Z">
        <w:r w:rsidRPr="00B6270E">
          <w:rPr>
            <w:rFonts w:asciiTheme="minorHAnsi" w:hAnsiTheme="minorHAnsi" w:cs="Times New Roman"/>
            <w:bCs/>
            <w:color w:val="auto"/>
            <w:rPrChange w:id="1342" w:author="Author" w:date="2016-05-27T14:08:00Z">
              <w:rPr>
                <w:rFonts w:asciiTheme="minorHAnsi" w:hAnsiTheme="minorHAnsi" w:cs="Times New Roman"/>
                <w:bCs/>
                <w:color w:val="auto"/>
                <w:highlight w:val="yellow"/>
              </w:rPr>
            </w:rPrChange>
          </w:rPr>
          <w:t>” ID tubing to t</w:t>
        </w:r>
      </w:ins>
      <w:ins w:id="1343" w:author="Author" w:date="2016-05-10T13:35:00Z">
        <w:r w:rsidRPr="00B6270E">
          <w:rPr>
            <w:rFonts w:asciiTheme="minorHAnsi" w:hAnsiTheme="minorHAnsi" w:cs="Times New Roman"/>
            <w:bCs/>
            <w:color w:val="auto"/>
            <w:rPrChange w:id="1344" w:author="Author" w:date="2016-05-27T14:08:00Z">
              <w:rPr>
                <w:rFonts w:asciiTheme="minorHAnsi" w:hAnsiTheme="minorHAnsi" w:cs="Times New Roman"/>
                <w:bCs/>
                <w:color w:val="auto"/>
                <w:highlight w:val="yellow"/>
              </w:rPr>
            </w:rPrChange>
          </w:rPr>
          <w:t xml:space="preserve">he ends of the 1/16” ID tubing and connectors, and connect this to a short tube on the aluminum port such that media can be pumped from the media flask into the culturing vessel when this is connected to the media flask (tube 5 in </w:t>
        </w:r>
      </w:ins>
      <w:ins w:id="1345" w:author="Author" w:date="2016-05-10T13:36:00Z">
        <w:r w:rsidRPr="00B6270E">
          <w:rPr>
            <w:rFonts w:asciiTheme="minorHAnsi" w:hAnsiTheme="minorHAnsi" w:cs="Times New Roman"/>
            <w:b/>
            <w:bCs/>
            <w:color w:val="auto"/>
            <w:rPrChange w:id="1346" w:author="Author" w:date="2016-05-27T14:08:00Z">
              <w:rPr>
                <w:rFonts w:asciiTheme="minorHAnsi" w:hAnsiTheme="minorHAnsi" w:cs="Times New Roman"/>
                <w:b/>
                <w:bCs/>
                <w:color w:val="auto"/>
                <w:highlight w:val="yellow"/>
              </w:rPr>
            </w:rPrChange>
          </w:rPr>
          <w:t>F</w:t>
        </w:r>
        <w:del w:id="1347" w:author="Author" w:date="2016-05-23T15:52:00Z">
          <w:r w:rsidRPr="00B6270E" w:rsidDel="00EC7E12">
            <w:rPr>
              <w:rFonts w:asciiTheme="minorHAnsi" w:hAnsiTheme="minorHAnsi" w:cs="Times New Roman"/>
              <w:b/>
              <w:bCs/>
              <w:color w:val="auto"/>
              <w:rPrChange w:id="1348" w:author="Author" w:date="2016-05-27T14:08:00Z">
                <w:rPr>
                  <w:rFonts w:asciiTheme="minorHAnsi" w:hAnsiTheme="minorHAnsi" w:cs="Times New Roman"/>
                  <w:b/>
                  <w:bCs/>
                  <w:color w:val="auto"/>
                  <w:highlight w:val="yellow"/>
                </w:rPr>
              </w:rPrChange>
            </w:rPr>
            <w:delText>igure 2</w:delText>
          </w:r>
        </w:del>
      </w:ins>
      <w:ins w:id="1349" w:author="Author" w:date="2016-05-23T15:52:00Z">
        <w:r w:rsidR="00EC7E12" w:rsidRPr="00B6270E">
          <w:rPr>
            <w:rFonts w:asciiTheme="minorHAnsi" w:hAnsiTheme="minorHAnsi" w:cs="Times New Roman"/>
            <w:b/>
            <w:bCs/>
            <w:color w:val="auto"/>
          </w:rPr>
          <w:t>igure 6</w:t>
        </w:r>
      </w:ins>
      <w:ins w:id="1350" w:author="Author" w:date="2016-05-10T13:36:00Z">
        <w:r w:rsidRPr="00B6270E">
          <w:rPr>
            <w:rFonts w:asciiTheme="minorHAnsi" w:hAnsiTheme="minorHAnsi" w:cs="Times New Roman"/>
            <w:bCs/>
            <w:color w:val="auto"/>
            <w:rPrChange w:id="1351" w:author="Author" w:date="2016-05-27T14:08:00Z">
              <w:rPr>
                <w:rFonts w:asciiTheme="minorHAnsi" w:hAnsiTheme="minorHAnsi" w:cs="Times New Roman"/>
                <w:bCs/>
                <w:color w:val="auto"/>
                <w:highlight w:val="yellow"/>
              </w:rPr>
            </w:rPrChange>
          </w:rPr>
          <w:t>).</w:t>
        </w:r>
      </w:ins>
    </w:p>
    <w:p w14:paraId="2A03BD7B" w14:textId="77777777" w:rsidR="00F744B6" w:rsidRPr="00B6270E" w:rsidRDefault="00F744B6" w:rsidP="00186D23">
      <w:pPr>
        <w:pStyle w:val="NormalWeb"/>
        <w:numPr>
          <w:ilvl w:val="1"/>
          <w:numId w:val="24"/>
        </w:numPr>
        <w:spacing w:before="0" w:beforeAutospacing="0" w:after="240" w:afterAutospacing="0" w:line="240" w:lineRule="auto"/>
        <w:ind w:left="0" w:firstLine="0"/>
        <w:jc w:val="left"/>
        <w:rPr>
          <w:ins w:id="1352" w:author="Author" w:date="2016-05-10T13:54:00Z"/>
          <w:rFonts w:asciiTheme="minorHAnsi" w:hAnsiTheme="minorHAnsi" w:cs="Times New Roman"/>
          <w:bCs/>
          <w:color w:val="auto"/>
          <w:rPrChange w:id="1353" w:author="Author" w:date="2016-05-27T14:08:00Z">
            <w:rPr>
              <w:ins w:id="1354" w:author="Author" w:date="2016-05-10T13:54:00Z"/>
              <w:rFonts w:asciiTheme="minorHAnsi" w:hAnsiTheme="minorHAnsi" w:cs="Times New Roman"/>
              <w:bCs/>
              <w:color w:val="auto"/>
              <w:highlight w:val="yellow"/>
            </w:rPr>
          </w:rPrChange>
        </w:rPr>
      </w:pPr>
      <w:ins w:id="1355" w:author="Author" w:date="2016-05-10T13:44:00Z">
        <w:r w:rsidRPr="00B6270E">
          <w:rPr>
            <w:rFonts w:asciiTheme="minorHAnsi" w:hAnsiTheme="minorHAnsi" w:cs="Times New Roman"/>
            <w:bCs/>
            <w:color w:val="auto"/>
            <w:rPrChange w:id="1356" w:author="Author" w:date="2016-05-27T14:08:00Z">
              <w:rPr>
                <w:rFonts w:asciiTheme="minorHAnsi" w:hAnsiTheme="minorHAnsi" w:cs="Times New Roman"/>
                <w:bCs/>
                <w:color w:val="auto"/>
                <w:highlight w:val="yellow"/>
              </w:rPr>
            </w:rPrChange>
          </w:rPr>
          <w:t xml:space="preserve">Connect tubing to another short tube of the aluminum port such that culture can be pumped </w:t>
        </w:r>
      </w:ins>
      <w:ins w:id="1357" w:author="Author" w:date="2016-05-10T13:47:00Z">
        <w:r w:rsidR="00D03721" w:rsidRPr="00B6270E">
          <w:rPr>
            <w:rFonts w:asciiTheme="minorHAnsi" w:hAnsiTheme="minorHAnsi" w:cs="Times New Roman"/>
            <w:bCs/>
            <w:color w:val="auto"/>
            <w:rPrChange w:id="1358" w:author="Author" w:date="2016-05-27T14:08:00Z">
              <w:rPr>
                <w:rFonts w:asciiTheme="minorHAnsi" w:hAnsiTheme="minorHAnsi" w:cs="Times New Roman"/>
                <w:bCs/>
                <w:color w:val="auto"/>
                <w:highlight w:val="yellow"/>
              </w:rPr>
            </w:rPrChange>
          </w:rPr>
          <w:t>through 24 AWG tubing inset in the aluminum port</w:t>
        </w:r>
      </w:ins>
      <w:ins w:id="1359" w:author="Author" w:date="2016-05-10T13:49:00Z">
        <w:r w:rsidR="00D03721" w:rsidRPr="00B6270E">
          <w:rPr>
            <w:rFonts w:asciiTheme="minorHAnsi" w:hAnsiTheme="minorHAnsi" w:cs="Times New Roman"/>
            <w:bCs/>
            <w:color w:val="auto"/>
            <w:rPrChange w:id="1360" w:author="Author" w:date="2016-05-27T14:08:00Z">
              <w:rPr>
                <w:rFonts w:asciiTheme="minorHAnsi" w:hAnsiTheme="minorHAnsi" w:cs="Times New Roman"/>
                <w:bCs/>
                <w:color w:val="auto"/>
                <w:highlight w:val="yellow"/>
              </w:rPr>
            </w:rPrChange>
          </w:rPr>
          <w:t xml:space="preserve"> tube</w:t>
        </w:r>
      </w:ins>
      <w:ins w:id="1361" w:author="Author" w:date="2016-05-10T13:47:00Z">
        <w:r w:rsidR="00D03721" w:rsidRPr="00B6270E">
          <w:rPr>
            <w:rFonts w:asciiTheme="minorHAnsi" w:hAnsiTheme="minorHAnsi" w:cs="Times New Roman"/>
            <w:bCs/>
            <w:color w:val="auto"/>
            <w:rPrChange w:id="1362" w:author="Author" w:date="2016-05-27T14:08:00Z">
              <w:rPr>
                <w:rFonts w:asciiTheme="minorHAnsi" w:hAnsiTheme="minorHAnsi" w:cs="Times New Roman"/>
                <w:bCs/>
                <w:color w:val="auto"/>
                <w:highlight w:val="yellow"/>
              </w:rPr>
            </w:rPrChange>
          </w:rPr>
          <w:t>, 1/16</w:t>
        </w:r>
      </w:ins>
      <w:ins w:id="1363" w:author="Author" w:date="2016-05-10T13:48:00Z">
        <w:r w:rsidR="00D03721" w:rsidRPr="00B6270E">
          <w:rPr>
            <w:rFonts w:asciiTheme="minorHAnsi" w:hAnsiTheme="minorHAnsi" w:cs="Times New Roman"/>
            <w:bCs/>
            <w:color w:val="auto"/>
            <w:rPrChange w:id="1364" w:author="Author" w:date="2016-05-27T14:08:00Z">
              <w:rPr>
                <w:rFonts w:asciiTheme="minorHAnsi" w:hAnsiTheme="minorHAnsi" w:cs="Times New Roman"/>
                <w:bCs/>
                <w:color w:val="auto"/>
                <w:highlight w:val="yellow"/>
              </w:rPr>
            </w:rPrChange>
          </w:rPr>
          <w:t xml:space="preserve">” ID silicone tubing, </w:t>
        </w:r>
      </w:ins>
      <w:ins w:id="1365" w:author="Author" w:date="2016-05-10T13:50:00Z">
        <w:r w:rsidR="00D03721" w:rsidRPr="00B6270E">
          <w:rPr>
            <w:rFonts w:asciiTheme="minorHAnsi" w:hAnsiTheme="minorHAnsi" w:cs="Times New Roman"/>
            <w:bCs/>
            <w:color w:val="auto"/>
            <w:rPrChange w:id="1366" w:author="Author" w:date="2016-05-27T14:08:00Z">
              <w:rPr>
                <w:rFonts w:asciiTheme="minorHAnsi" w:hAnsiTheme="minorHAnsi" w:cs="Times New Roman"/>
                <w:bCs/>
                <w:color w:val="auto"/>
                <w:highlight w:val="yellow"/>
              </w:rPr>
            </w:rPrChange>
          </w:rPr>
          <w:t xml:space="preserve">and about an inch </w:t>
        </w:r>
      </w:ins>
      <w:ins w:id="1367" w:author="Author" w:date="2016-05-10T13:48:00Z">
        <w:r w:rsidR="00D03721" w:rsidRPr="00B6270E">
          <w:rPr>
            <w:rFonts w:asciiTheme="minorHAnsi" w:hAnsiTheme="minorHAnsi" w:cs="Times New Roman"/>
            <w:bCs/>
            <w:color w:val="auto"/>
            <w:rPrChange w:id="1368" w:author="Author" w:date="2016-05-27T14:08:00Z">
              <w:rPr>
                <w:rFonts w:asciiTheme="minorHAnsi" w:hAnsiTheme="minorHAnsi" w:cs="Times New Roman"/>
                <w:bCs/>
                <w:color w:val="auto"/>
                <w:highlight w:val="yellow"/>
              </w:rPr>
            </w:rPrChange>
          </w:rPr>
          <w:t>into the 1/50” ID silicone tubing</w:t>
        </w:r>
      </w:ins>
      <w:ins w:id="1369" w:author="Author" w:date="2016-05-10T13:50:00Z">
        <w:r w:rsidR="00D03721" w:rsidRPr="00B6270E">
          <w:rPr>
            <w:rFonts w:asciiTheme="minorHAnsi" w:hAnsiTheme="minorHAnsi" w:cs="Times New Roman"/>
            <w:bCs/>
            <w:color w:val="auto"/>
            <w:rPrChange w:id="1370" w:author="Author" w:date="2016-05-27T14:08:00Z">
              <w:rPr>
                <w:rFonts w:asciiTheme="minorHAnsi" w:hAnsiTheme="minorHAnsi" w:cs="Times New Roman"/>
                <w:bCs/>
                <w:color w:val="auto"/>
                <w:highlight w:val="yellow"/>
              </w:rPr>
            </w:rPrChange>
          </w:rPr>
          <w:t>. Culture will continue to flow into the 1/50</w:t>
        </w:r>
      </w:ins>
      <w:ins w:id="1371" w:author="Author" w:date="2016-05-10T13:51:00Z">
        <w:r w:rsidR="00D03721" w:rsidRPr="00B6270E">
          <w:rPr>
            <w:rFonts w:asciiTheme="minorHAnsi" w:hAnsiTheme="minorHAnsi" w:cs="Times New Roman"/>
            <w:bCs/>
            <w:color w:val="auto"/>
            <w:rPrChange w:id="1372" w:author="Author" w:date="2016-05-27T14:08:00Z">
              <w:rPr>
                <w:rFonts w:asciiTheme="minorHAnsi" w:hAnsiTheme="minorHAnsi" w:cs="Times New Roman"/>
                <w:bCs/>
                <w:color w:val="auto"/>
                <w:highlight w:val="yellow"/>
              </w:rPr>
            </w:rPrChange>
          </w:rPr>
          <w:t>” ID tubing and connectors, then into a 1/50</w:t>
        </w:r>
      </w:ins>
      <w:ins w:id="1373" w:author="Author" w:date="2016-05-10T13:52:00Z">
        <w:r w:rsidR="00D03721" w:rsidRPr="00B6270E">
          <w:rPr>
            <w:rFonts w:asciiTheme="minorHAnsi" w:hAnsiTheme="minorHAnsi" w:cs="Times New Roman"/>
            <w:bCs/>
            <w:color w:val="auto"/>
            <w:rPrChange w:id="1374" w:author="Author" w:date="2016-05-27T14:08:00Z">
              <w:rPr>
                <w:rFonts w:asciiTheme="minorHAnsi" w:hAnsiTheme="minorHAnsi" w:cs="Times New Roman"/>
                <w:bCs/>
                <w:color w:val="auto"/>
                <w:highlight w:val="yellow"/>
              </w:rPr>
            </w:rPrChange>
          </w:rPr>
          <w:t>” segment of silicone tubing, 24 AWG tubing, another 1/50” segment of silicone tubing which will be replaced by the microfluidic channel</w:t>
        </w:r>
      </w:ins>
      <w:ins w:id="1375" w:author="Author" w:date="2016-05-10T13:53:00Z">
        <w:r w:rsidR="00D03721" w:rsidRPr="00B6270E">
          <w:rPr>
            <w:rFonts w:asciiTheme="minorHAnsi" w:hAnsiTheme="minorHAnsi" w:cs="Times New Roman"/>
            <w:bCs/>
            <w:color w:val="auto"/>
            <w:rPrChange w:id="1376" w:author="Author" w:date="2016-05-27T14:08:00Z">
              <w:rPr>
                <w:rFonts w:asciiTheme="minorHAnsi" w:hAnsiTheme="minorHAnsi" w:cs="Times New Roman"/>
                <w:bCs/>
                <w:color w:val="auto"/>
                <w:highlight w:val="yellow"/>
              </w:rPr>
            </w:rPrChange>
          </w:rPr>
          <w:t>, another 24 AWG segment of tube, another 1/50” ID segment of silicone tube, and finally through 1/16</w:t>
        </w:r>
      </w:ins>
      <w:ins w:id="1377" w:author="Author" w:date="2016-05-10T13:54:00Z">
        <w:r w:rsidR="00D03721" w:rsidRPr="00B6270E">
          <w:rPr>
            <w:rFonts w:asciiTheme="minorHAnsi" w:hAnsiTheme="minorHAnsi" w:cs="Times New Roman"/>
            <w:bCs/>
            <w:color w:val="auto"/>
            <w:rPrChange w:id="1378" w:author="Author" w:date="2016-05-27T14:08:00Z">
              <w:rPr>
                <w:rFonts w:asciiTheme="minorHAnsi" w:hAnsiTheme="minorHAnsi" w:cs="Times New Roman"/>
                <w:bCs/>
                <w:color w:val="auto"/>
                <w:highlight w:val="yellow"/>
              </w:rPr>
            </w:rPrChange>
          </w:rPr>
          <w:t xml:space="preserve">” ID tubing into the effluent flask (tube 6 in </w:t>
        </w:r>
        <w:r w:rsidR="00D03721" w:rsidRPr="00B6270E">
          <w:rPr>
            <w:rFonts w:asciiTheme="minorHAnsi" w:hAnsiTheme="minorHAnsi" w:cs="Times New Roman"/>
            <w:b/>
            <w:bCs/>
            <w:color w:val="auto"/>
            <w:rPrChange w:id="1379" w:author="Author" w:date="2016-05-27T14:08:00Z">
              <w:rPr>
                <w:rFonts w:asciiTheme="minorHAnsi" w:hAnsiTheme="minorHAnsi" w:cs="Times New Roman"/>
                <w:b/>
                <w:bCs/>
                <w:color w:val="auto"/>
                <w:highlight w:val="yellow"/>
              </w:rPr>
            </w:rPrChange>
          </w:rPr>
          <w:t>F</w:t>
        </w:r>
        <w:del w:id="1380" w:author="Author" w:date="2016-05-23T15:52:00Z">
          <w:r w:rsidR="00D03721" w:rsidRPr="00B6270E" w:rsidDel="00EC7E12">
            <w:rPr>
              <w:rFonts w:asciiTheme="minorHAnsi" w:hAnsiTheme="minorHAnsi" w:cs="Times New Roman"/>
              <w:b/>
              <w:bCs/>
              <w:color w:val="auto"/>
              <w:rPrChange w:id="1381" w:author="Author" w:date="2016-05-27T14:08:00Z">
                <w:rPr>
                  <w:rFonts w:asciiTheme="minorHAnsi" w:hAnsiTheme="minorHAnsi" w:cs="Times New Roman"/>
                  <w:b/>
                  <w:bCs/>
                  <w:color w:val="auto"/>
                  <w:highlight w:val="yellow"/>
                </w:rPr>
              </w:rPrChange>
            </w:rPr>
            <w:delText>igure 2</w:delText>
          </w:r>
        </w:del>
      </w:ins>
      <w:ins w:id="1382" w:author="Author" w:date="2016-05-23T15:52:00Z">
        <w:r w:rsidR="00EC7E12" w:rsidRPr="00B6270E">
          <w:rPr>
            <w:rFonts w:asciiTheme="minorHAnsi" w:hAnsiTheme="minorHAnsi" w:cs="Times New Roman"/>
            <w:b/>
            <w:bCs/>
            <w:color w:val="auto"/>
            <w:rPrChange w:id="1383" w:author="Author" w:date="2016-05-27T14:08:00Z">
              <w:rPr>
                <w:rFonts w:asciiTheme="minorHAnsi" w:hAnsiTheme="minorHAnsi" w:cs="Times New Roman"/>
                <w:b/>
                <w:bCs/>
                <w:color w:val="auto"/>
                <w:highlight w:val="yellow"/>
              </w:rPr>
            </w:rPrChange>
          </w:rPr>
          <w:t>igure 6</w:t>
        </w:r>
      </w:ins>
      <w:ins w:id="1384" w:author="Author" w:date="2016-05-10T13:54:00Z">
        <w:r w:rsidR="00D03721" w:rsidRPr="00B6270E">
          <w:rPr>
            <w:rFonts w:asciiTheme="minorHAnsi" w:hAnsiTheme="minorHAnsi" w:cs="Times New Roman"/>
            <w:bCs/>
            <w:color w:val="auto"/>
            <w:rPrChange w:id="1385" w:author="Author" w:date="2016-05-27T14:08:00Z">
              <w:rPr>
                <w:rFonts w:asciiTheme="minorHAnsi" w:hAnsiTheme="minorHAnsi" w:cs="Times New Roman"/>
                <w:bCs/>
                <w:color w:val="auto"/>
                <w:highlight w:val="yellow"/>
              </w:rPr>
            </w:rPrChange>
          </w:rPr>
          <w:t>).</w:t>
        </w:r>
      </w:ins>
    </w:p>
    <w:p w14:paraId="6C88E2E9" w14:textId="77777777" w:rsidR="00D03721" w:rsidRPr="00B6270E" w:rsidRDefault="00D03721" w:rsidP="00186D23">
      <w:pPr>
        <w:pStyle w:val="NormalWeb"/>
        <w:numPr>
          <w:ilvl w:val="1"/>
          <w:numId w:val="24"/>
        </w:numPr>
        <w:spacing w:before="0" w:beforeAutospacing="0" w:after="240" w:afterAutospacing="0" w:line="240" w:lineRule="auto"/>
        <w:ind w:left="0" w:firstLine="0"/>
        <w:jc w:val="left"/>
        <w:rPr>
          <w:ins w:id="1386" w:author="Author" w:date="2016-05-10T13:55:00Z"/>
          <w:rFonts w:asciiTheme="minorHAnsi" w:hAnsiTheme="minorHAnsi" w:cs="Times New Roman"/>
          <w:bCs/>
          <w:color w:val="auto"/>
          <w:rPrChange w:id="1387" w:author="Author" w:date="2016-05-27T14:08:00Z">
            <w:rPr>
              <w:ins w:id="1388" w:author="Author" w:date="2016-05-10T13:55:00Z"/>
              <w:rFonts w:asciiTheme="minorHAnsi" w:hAnsiTheme="minorHAnsi" w:cs="Times New Roman"/>
              <w:bCs/>
              <w:color w:val="auto"/>
              <w:highlight w:val="yellow"/>
            </w:rPr>
          </w:rPrChange>
        </w:rPr>
      </w:pPr>
      <w:ins w:id="1389" w:author="Author" w:date="2016-05-10T13:55:00Z">
        <w:r w:rsidRPr="00B6270E">
          <w:rPr>
            <w:rFonts w:asciiTheme="minorHAnsi" w:hAnsiTheme="minorHAnsi" w:cs="Times New Roman"/>
            <w:bCs/>
            <w:color w:val="auto"/>
            <w:rPrChange w:id="1390" w:author="Author" w:date="2016-05-27T14:08:00Z">
              <w:rPr>
                <w:rFonts w:asciiTheme="minorHAnsi" w:hAnsiTheme="minorHAnsi" w:cs="Times New Roman"/>
                <w:bCs/>
                <w:color w:val="auto"/>
                <w:highlight w:val="yellow"/>
              </w:rPr>
            </w:rPrChange>
          </w:rPr>
          <w:t xml:space="preserve">Connect a short plugged segment of tubing to one of the </w:t>
        </w:r>
      </w:ins>
      <w:ins w:id="1391" w:author="Author" w:date="2016-05-11T14:06:00Z">
        <w:r w:rsidR="00AA04AA" w:rsidRPr="00B6270E">
          <w:rPr>
            <w:rFonts w:asciiTheme="minorHAnsi" w:hAnsiTheme="minorHAnsi" w:cs="Times New Roman"/>
            <w:bCs/>
            <w:color w:val="auto"/>
            <w:rPrChange w:id="1392" w:author="Author" w:date="2016-05-27T14:08:00Z">
              <w:rPr>
                <w:rFonts w:asciiTheme="minorHAnsi" w:hAnsiTheme="minorHAnsi" w:cs="Times New Roman"/>
                <w:bCs/>
                <w:color w:val="auto"/>
                <w:highlight w:val="yellow"/>
              </w:rPr>
            </w:rPrChange>
          </w:rPr>
          <w:t xml:space="preserve">spare </w:t>
        </w:r>
      </w:ins>
      <w:ins w:id="1393" w:author="Author" w:date="2016-05-10T13:55:00Z">
        <w:r w:rsidRPr="00B6270E">
          <w:rPr>
            <w:rFonts w:asciiTheme="minorHAnsi" w:hAnsiTheme="minorHAnsi" w:cs="Times New Roman"/>
            <w:bCs/>
            <w:color w:val="auto"/>
            <w:rPrChange w:id="1394" w:author="Author" w:date="2016-05-27T14:08:00Z">
              <w:rPr>
                <w:rFonts w:asciiTheme="minorHAnsi" w:hAnsiTheme="minorHAnsi" w:cs="Times New Roman"/>
                <w:bCs/>
                <w:color w:val="auto"/>
                <w:highlight w:val="yellow"/>
              </w:rPr>
            </w:rPrChange>
          </w:rPr>
          <w:t xml:space="preserve">short aluminum tubes to seal it (tube 7 in </w:t>
        </w:r>
        <w:r w:rsidRPr="00B6270E">
          <w:rPr>
            <w:rFonts w:asciiTheme="minorHAnsi" w:hAnsiTheme="minorHAnsi" w:cs="Times New Roman"/>
            <w:b/>
            <w:bCs/>
            <w:color w:val="auto"/>
            <w:rPrChange w:id="1395" w:author="Author" w:date="2016-05-27T14:08:00Z">
              <w:rPr>
                <w:rFonts w:asciiTheme="minorHAnsi" w:hAnsiTheme="minorHAnsi" w:cs="Times New Roman"/>
                <w:b/>
                <w:bCs/>
                <w:color w:val="auto"/>
                <w:highlight w:val="yellow"/>
              </w:rPr>
            </w:rPrChange>
          </w:rPr>
          <w:t>F</w:t>
        </w:r>
        <w:del w:id="1396" w:author="Author" w:date="2016-05-23T15:52:00Z">
          <w:r w:rsidRPr="00B6270E" w:rsidDel="00EC7E12">
            <w:rPr>
              <w:rFonts w:asciiTheme="minorHAnsi" w:hAnsiTheme="minorHAnsi" w:cs="Times New Roman"/>
              <w:b/>
              <w:bCs/>
              <w:color w:val="auto"/>
              <w:rPrChange w:id="1397" w:author="Author" w:date="2016-05-27T14:08:00Z">
                <w:rPr>
                  <w:rFonts w:asciiTheme="minorHAnsi" w:hAnsiTheme="minorHAnsi" w:cs="Times New Roman"/>
                  <w:b/>
                  <w:bCs/>
                  <w:color w:val="auto"/>
                  <w:highlight w:val="yellow"/>
                </w:rPr>
              </w:rPrChange>
            </w:rPr>
            <w:delText>igure 2</w:delText>
          </w:r>
        </w:del>
      </w:ins>
      <w:ins w:id="1398" w:author="Author" w:date="2016-05-23T15:52:00Z">
        <w:r w:rsidR="00EC7E12" w:rsidRPr="00B6270E">
          <w:rPr>
            <w:rFonts w:asciiTheme="minorHAnsi" w:hAnsiTheme="minorHAnsi" w:cs="Times New Roman"/>
            <w:b/>
            <w:bCs/>
            <w:color w:val="auto"/>
          </w:rPr>
          <w:t>igure 6</w:t>
        </w:r>
      </w:ins>
      <w:ins w:id="1399" w:author="Author" w:date="2016-05-10T13:55:00Z">
        <w:r w:rsidRPr="00B6270E">
          <w:rPr>
            <w:rFonts w:asciiTheme="minorHAnsi" w:hAnsiTheme="minorHAnsi" w:cs="Times New Roman"/>
            <w:bCs/>
            <w:color w:val="auto"/>
            <w:rPrChange w:id="1400" w:author="Author" w:date="2016-05-27T14:08:00Z">
              <w:rPr>
                <w:rFonts w:asciiTheme="minorHAnsi" w:hAnsiTheme="minorHAnsi" w:cs="Times New Roman"/>
                <w:bCs/>
                <w:color w:val="auto"/>
                <w:highlight w:val="yellow"/>
              </w:rPr>
            </w:rPrChange>
          </w:rPr>
          <w:t>).</w:t>
        </w:r>
      </w:ins>
    </w:p>
    <w:p w14:paraId="5A75EC92" w14:textId="77777777" w:rsidR="00D03721" w:rsidRPr="00B6270E" w:rsidRDefault="00D03721" w:rsidP="00186D23">
      <w:pPr>
        <w:pStyle w:val="NormalWeb"/>
        <w:numPr>
          <w:ilvl w:val="1"/>
          <w:numId w:val="24"/>
        </w:numPr>
        <w:spacing w:before="0" w:beforeAutospacing="0" w:after="240" w:afterAutospacing="0" w:line="240" w:lineRule="auto"/>
        <w:ind w:left="0" w:firstLine="0"/>
        <w:jc w:val="left"/>
        <w:rPr>
          <w:ins w:id="1401" w:author="Author" w:date="2016-05-10T13:58:00Z"/>
          <w:rFonts w:asciiTheme="minorHAnsi" w:hAnsiTheme="minorHAnsi" w:cs="Times New Roman"/>
          <w:bCs/>
          <w:color w:val="auto"/>
          <w:rPrChange w:id="1402" w:author="Author" w:date="2016-05-27T14:08:00Z">
            <w:rPr>
              <w:ins w:id="1403" w:author="Author" w:date="2016-05-10T13:58:00Z"/>
              <w:rFonts w:asciiTheme="minorHAnsi" w:hAnsiTheme="minorHAnsi" w:cs="Times New Roman"/>
              <w:bCs/>
              <w:color w:val="auto"/>
              <w:highlight w:val="yellow"/>
            </w:rPr>
          </w:rPrChange>
        </w:rPr>
      </w:pPr>
      <w:ins w:id="1404" w:author="Author" w:date="2016-05-10T13:56:00Z">
        <w:r w:rsidRPr="00B6270E">
          <w:rPr>
            <w:rFonts w:asciiTheme="minorHAnsi" w:hAnsiTheme="minorHAnsi" w:cs="Times New Roman"/>
            <w:bCs/>
            <w:color w:val="auto"/>
            <w:rPrChange w:id="1405" w:author="Author" w:date="2016-05-27T14:08:00Z">
              <w:rPr>
                <w:rFonts w:asciiTheme="minorHAnsi" w:hAnsiTheme="minorHAnsi" w:cs="Times New Roman"/>
                <w:bCs/>
                <w:color w:val="auto"/>
                <w:highlight w:val="yellow"/>
              </w:rPr>
            </w:rPrChange>
          </w:rPr>
          <w:t>Connect multiple</w:t>
        </w:r>
      </w:ins>
      <w:ins w:id="1406" w:author="Author" w:date="2016-05-10T13:57:00Z">
        <w:r w:rsidR="000D5242" w:rsidRPr="00B6270E">
          <w:rPr>
            <w:rFonts w:asciiTheme="minorHAnsi" w:hAnsiTheme="minorHAnsi" w:cs="Times New Roman"/>
            <w:bCs/>
            <w:color w:val="auto"/>
            <w:rPrChange w:id="1407" w:author="Author" w:date="2016-05-27T14:08:00Z">
              <w:rPr>
                <w:rFonts w:asciiTheme="minorHAnsi" w:hAnsiTheme="minorHAnsi" w:cs="Times New Roman"/>
                <w:bCs/>
                <w:color w:val="auto"/>
                <w:highlight w:val="yellow"/>
              </w:rPr>
            </w:rPrChange>
          </w:rPr>
          <w:t xml:space="preserve"> segments of 1/16” ID tubing to the last short tube on the aluminum port such that the culturing vessel can later be </w:t>
        </w:r>
      </w:ins>
      <w:ins w:id="1408" w:author="Author" w:date="2016-05-10T13:58:00Z">
        <w:r w:rsidR="000D5242" w:rsidRPr="00B6270E">
          <w:rPr>
            <w:rFonts w:asciiTheme="minorHAnsi" w:hAnsiTheme="minorHAnsi" w:cs="Times New Roman"/>
            <w:bCs/>
            <w:color w:val="auto"/>
            <w:rPrChange w:id="1409" w:author="Author" w:date="2016-05-27T14:08:00Z">
              <w:rPr>
                <w:rFonts w:asciiTheme="minorHAnsi" w:hAnsiTheme="minorHAnsi" w:cs="Times New Roman"/>
                <w:bCs/>
                <w:color w:val="auto"/>
                <w:highlight w:val="yellow"/>
              </w:rPr>
            </w:rPrChange>
          </w:rPr>
          <w:t>inoculated</w:t>
        </w:r>
      </w:ins>
      <w:ins w:id="1410" w:author="Author" w:date="2016-05-10T13:57:00Z">
        <w:r w:rsidR="000D5242" w:rsidRPr="00B6270E">
          <w:rPr>
            <w:rFonts w:asciiTheme="minorHAnsi" w:hAnsiTheme="minorHAnsi" w:cs="Times New Roman"/>
            <w:bCs/>
            <w:color w:val="auto"/>
            <w:rPrChange w:id="1411" w:author="Author" w:date="2016-05-27T14:08:00Z">
              <w:rPr>
                <w:rFonts w:asciiTheme="minorHAnsi" w:hAnsiTheme="minorHAnsi" w:cs="Times New Roman"/>
                <w:bCs/>
                <w:color w:val="auto"/>
                <w:highlight w:val="yellow"/>
              </w:rPr>
            </w:rPrChange>
          </w:rPr>
          <w:t xml:space="preserve"> </w:t>
        </w:r>
      </w:ins>
      <w:ins w:id="1412" w:author="Author" w:date="2016-05-10T13:58:00Z">
        <w:r w:rsidR="000D5242" w:rsidRPr="00B6270E">
          <w:rPr>
            <w:rFonts w:asciiTheme="minorHAnsi" w:hAnsiTheme="minorHAnsi" w:cs="Times New Roman"/>
            <w:bCs/>
            <w:color w:val="auto"/>
            <w:rPrChange w:id="1413" w:author="Author" w:date="2016-05-27T14:08:00Z">
              <w:rPr>
                <w:rFonts w:asciiTheme="minorHAnsi" w:hAnsiTheme="minorHAnsi" w:cs="Times New Roman"/>
                <w:bCs/>
                <w:color w:val="auto"/>
                <w:highlight w:val="yellow"/>
              </w:rPr>
            </w:rPrChange>
          </w:rPr>
          <w:t xml:space="preserve">through this tube (tube 8 in </w:t>
        </w:r>
        <w:r w:rsidR="000D5242" w:rsidRPr="00B6270E">
          <w:rPr>
            <w:rFonts w:asciiTheme="minorHAnsi" w:hAnsiTheme="minorHAnsi" w:cs="Times New Roman"/>
            <w:b/>
            <w:bCs/>
            <w:color w:val="auto"/>
            <w:rPrChange w:id="1414" w:author="Author" w:date="2016-05-27T14:08:00Z">
              <w:rPr>
                <w:rFonts w:asciiTheme="minorHAnsi" w:hAnsiTheme="minorHAnsi" w:cs="Times New Roman"/>
                <w:b/>
                <w:bCs/>
                <w:color w:val="auto"/>
                <w:highlight w:val="yellow"/>
              </w:rPr>
            </w:rPrChange>
          </w:rPr>
          <w:t>F</w:t>
        </w:r>
        <w:del w:id="1415" w:author="Author" w:date="2016-05-23T15:52:00Z">
          <w:r w:rsidR="000D5242" w:rsidRPr="00B6270E" w:rsidDel="00EC7E12">
            <w:rPr>
              <w:rFonts w:asciiTheme="minorHAnsi" w:hAnsiTheme="minorHAnsi" w:cs="Times New Roman"/>
              <w:b/>
              <w:bCs/>
              <w:color w:val="auto"/>
              <w:rPrChange w:id="1416" w:author="Author" w:date="2016-05-27T14:08:00Z">
                <w:rPr>
                  <w:rFonts w:asciiTheme="minorHAnsi" w:hAnsiTheme="minorHAnsi" w:cs="Times New Roman"/>
                  <w:b/>
                  <w:bCs/>
                  <w:color w:val="auto"/>
                  <w:highlight w:val="yellow"/>
                </w:rPr>
              </w:rPrChange>
            </w:rPr>
            <w:delText>igure 2</w:delText>
          </w:r>
        </w:del>
      </w:ins>
      <w:ins w:id="1417" w:author="Author" w:date="2016-05-23T15:52:00Z">
        <w:r w:rsidR="00EC7E12" w:rsidRPr="00B6270E">
          <w:rPr>
            <w:rFonts w:asciiTheme="minorHAnsi" w:hAnsiTheme="minorHAnsi" w:cs="Times New Roman"/>
            <w:b/>
            <w:bCs/>
            <w:color w:val="auto"/>
          </w:rPr>
          <w:t>igure 6</w:t>
        </w:r>
      </w:ins>
      <w:ins w:id="1418" w:author="Author" w:date="2016-05-10T13:58:00Z">
        <w:r w:rsidR="000D5242" w:rsidRPr="00B6270E">
          <w:rPr>
            <w:rFonts w:asciiTheme="minorHAnsi" w:hAnsiTheme="minorHAnsi" w:cs="Times New Roman"/>
            <w:bCs/>
            <w:color w:val="auto"/>
            <w:rPrChange w:id="1419" w:author="Author" w:date="2016-05-27T14:08:00Z">
              <w:rPr>
                <w:rFonts w:asciiTheme="minorHAnsi" w:hAnsiTheme="minorHAnsi" w:cs="Times New Roman"/>
                <w:bCs/>
                <w:color w:val="auto"/>
                <w:highlight w:val="yellow"/>
              </w:rPr>
            </w:rPrChange>
          </w:rPr>
          <w:t>).</w:t>
        </w:r>
      </w:ins>
    </w:p>
    <w:p w14:paraId="7901747A" w14:textId="77777777" w:rsidR="000D5242" w:rsidRPr="00B6270E" w:rsidRDefault="000D5242" w:rsidP="00186D23">
      <w:pPr>
        <w:pStyle w:val="NormalWeb"/>
        <w:numPr>
          <w:ilvl w:val="1"/>
          <w:numId w:val="24"/>
        </w:numPr>
        <w:spacing w:before="0" w:beforeAutospacing="0" w:after="240" w:afterAutospacing="0" w:line="240" w:lineRule="auto"/>
        <w:ind w:left="0" w:firstLine="0"/>
        <w:jc w:val="left"/>
        <w:rPr>
          <w:ins w:id="1420" w:author="Author" w:date="2016-05-10T13:13:00Z"/>
          <w:rFonts w:asciiTheme="minorHAnsi" w:hAnsiTheme="minorHAnsi" w:cs="Times New Roman"/>
          <w:bCs/>
          <w:color w:val="auto"/>
          <w:rPrChange w:id="1421" w:author="Author" w:date="2016-05-27T14:08:00Z">
            <w:rPr>
              <w:ins w:id="1422" w:author="Author" w:date="2016-05-10T13:13:00Z"/>
              <w:rFonts w:asciiTheme="minorHAnsi" w:hAnsiTheme="minorHAnsi" w:cs="Times New Roman"/>
              <w:bCs/>
              <w:color w:val="auto"/>
              <w:highlight w:val="yellow"/>
            </w:rPr>
          </w:rPrChange>
        </w:rPr>
      </w:pPr>
      <w:ins w:id="1423" w:author="Author" w:date="2016-05-10T13:58:00Z">
        <w:r w:rsidRPr="00B6270E">
          <w:rPr>
            <w:rFonts w:asciiTheme="minorHAnsi" w:hAnsiTheme="minorHAnsi" w:cs="Times New Roman"/>
            <w:bCs/>
            <w:color w:val="auto"/>
            <w:rPrChange w:id="1424" w:author="Author" w:date="2016-05-27T14:08:00Z">
              <w:rPr>
                <w:rFonts w:asciiTheme="minorHAnsi" w:hAnsiTheme="minorHAnsi" w:cs="Times New Roman"/>
                <w:bCs/>
                <w:color w:val="auto"/>
                <w:highlight w:val="yellow"/>
              </w:rPr>
            </w:rPrChange>
          </w:rPr>
          <w:t xml:space="preserve">Connect </w:t>
        </w:r>
      </w:ins>
      <w:ins w:id="1425" w:author="Author" w:date="2016-05-10T13:59:00Z">
        <w:r w:rsidRPr="00B6270E">
          <w:rPr>
            <w:rFonts w:asciiTheme="minorHAnsi" w:hAnsiTheme="minorHAnsi" w:cs="Times New Roman"/>
            <w:bCs/>
            <w:color w:val="auto"/>
            <w:rPrChange w:id="1426" w:author="Author" w:date="2016-05-27T14:08:00Z">
              <w:rPr>
                <w:rFonts w:asciiTheme="minorHAnsi" w:hAnsiTheme="minorHAnsi" w:cs="Times New Roman"/>
                <w:bCs/>
                <w:color w:val="auto"/>
                <w:highlight w:val="yellow"/>
              </w:rPr>
            </w:rPrChange>
          </w:rPr>
          <w:t xml:space="preserve">1/16” ID silicone tubing to </w:t>
        </w:r>
      </w:ins>
      <w:ins w:id="1427" w:author="Author" w:date="2016-05-10T13:58:00Z">
        <w:r w:rsidRPr="00B6270E">
          <w:rPr>
            <w:rFonts w:asciiTheme="minorHAnsi" w:hAnsiTheme="minorHAnsi" w:cs="Times New Roman"/>
            <w:bCs/>
            <w:color w:val="auto"/>
            <w:rPrChange w:id="1428" w:author="Author" w:date="2016-05-27T14:08:00Z">
              <w:rPr>
                <w:rFonts w:asciiTheme="minorHAnsi" w:hAnsiTheme="minorHAnsi" w:cs="Times New Roman"/>
                <w:bCs/>
                <w:color w:val="auto"/>
                <w:highlight w:val="yellow"/>
              </w:rPr>
            </w:rPrChange>
          </w:rPr>
          <w:t>the second longest tube of the aluminum po</w:t>
        </w:r>
      </w:ins>
      <w:ins w:id="1429" w:author="Author" w:date="2016-05-10T14:00:00Z">
        <w:r w:rsidRPr="00B6270E">
          <w:rPr>
            <w:rFonts w:asciiTheme="minorHAnsi" w:hAnsiTheme="minorHAnsi" w:cs="Times New Roman"/>
            <w:bCs/>
            <w:color w:val="auto"/>
            <w:rPrChange w:id="1430" w:author="Author" w:date="2016-05-27T14:08:00Z">
              <w:rPr>
                <w:rFonts w:asciiTheme="minorHAnsi" w:hAnsiTheme="minorHAnsi" w:cs="Times New Roman"/>
                <w:bCs/>
                <w:color w:val="auto"/>
                <w:highlight w:val="yellow"/>
              </w:rPr>
            </w:rPrChange>
          </w:rPr>
          <w:t xml:space="preserve">rt such that overflowing media can flow into the effluent flask (tube 9 in </w:t>
        </w:r>
      </w:ins>
      <w:ins w:id="1431" w:author="Author" w:date="2016-05-10T14:01:00Z">
        <w:r w:rsidRPr="00B6270E">
          <w:rPr>
            <w:rFonts w:asciiTheme="minorHAnsi" w:hAnsiTheme="minorHAnsi" w:cs="Times New Roman"/>
            <w:b/>
            <w:bCs/>
            <w:color w:val="auto"/>
            <w:rPrChange w:id="1432" w:author="Author" w:date="2016-05-27T14:08:00Z">
              <w:rPr>
                <w:rFonts w:asciiTheme="minorHAnsi" w:hAnsiTheme="minorHAnsi" w:cs="Times New Roman"/>
                <w:b/>
                <w:bCs/>
                <w:color w:val="auto"/>
                <w:highlight w:val="yellow"/>
              </w:rPr>
            </w:rPrChange>
          </w:rPr>
          <w:t>F</w:t>
        </w:r>
        <w:del w:id="1433" w:author="Author" w:date="2016-05-23T15:52:00Z">
          <w:r w:rsidRPr="00B6270E" w:rsidDel="00EC7E12">
            <w:rPr>
              <w:rFonts w:asciiTheme="minorHAnsi" w:hAnsiTheme="minorHAnsi" w:cs="Times New Roman"/>
              <w:b/>
              <w:bCs/>
              <w:color w:val="auto"/>
              <w:rPrChange w:id="1434" w:author="Author" w:date="2016-05-27T14:08:00Z">
                <w:rPr>
                  <w:rFonts w:asciiTheme="minorHAnsi" w:hAnsiTheme="minorHAnsi" w:cs="Times New Roman"/>
                  <w:b/>
                  <w:bCs/>
                  <w:color w:val="auto"/>
                  <w:highlight w:val="yellow"/>
                </w:rPr>
              </w:rPrChange>
            </w:rPr>
            <w:delText>igure 2</w:delText>
          </w:r>
        </w:del>
      </w:ins>
      <w:ins w:id="1435" w:author="Author" w:date="2016-05-23T15:52:00Z">
        <w:r w:rsidR="00EC7E12" w:rsidRPr="00B6270E">
          <w:rPr>
            <w:rFonts w:asciiTheme="minorHAnsi" w:hAnsiTheme="minorHAnsi" w:cs="Times New Roman"/>
            <w:b/>
            <w:bCs/>
            <w:color w:val="auto"/>
          </w:rPr>
          <w:t>igure 6</w:t>
        </w:r>
      </w:ins>
      <w:ins w:id="1436" w:author="Author" w:date="2016-05-10T14:01:00Z">
        <w:r w:rsidRPr="00B6270E">
          <w:rPr>
            <w:rFonts w:asciiTheme="minorHAnsi" w:hAnsiTheme="minorHAnsi" w:cs="Times New Roman"/>
            <w:bCs/>
            <w:color w:val="auto"/>
            <w:rPrChange w:id="1437" w:author="Author" w:date="2016-05-27T14:08:00Z">
              <w:rPr>
                <w:rFonts w:asciiTheme="minorHAnsi" w:hAnsiTheme="minorHAnsi" w:cs="Times New Roman"/>
                <w:bCs/>
                <w:color w:val="auto"/>
                <w:highlight w:val="yellow"/>
              </w:rPr>
            </w:rPrChange>
          </w:rPr>
          <w:t>).</w:t>
        </w:r>
      </w:ins>
    </w:p>
    <w:p w14:paraId="47DE6B8C" w14:textId="77777777" w:rsidR="005C7F0C" w:rsidRPr="00B6270E" w:rsidDel="00701AD9" w:rsidRDefault="005C7F0C">
      <w:pPr>
        <w:pStyle w:val="NormalWeb"/>
        <w:spacing w:before="0" w:beforeAutospacing="0" w:after="240" w:afterAutospacing="0" w:line="240" w:lineRule="auto"/>
        <w:jc w:val="left"/>
        <w:rPr>
          <w:del w:id="1438" w:author="Author" w:date="2016-05-10T13:13:00Z"/>
          <w:rFonts w:asciiTheme="minorHAnsi" w:hAnsiTheme="minorHAnsi" w:cs="Times New Roman"/>
          <w:bCs/>
          <w:color w:val="auto"/>
          <w:rPrChange w:id="1439" w:author="Author" w:date="2016-05-27T14:08:00Z">
            <w:rPr>
              <w:del w:id="1440" w:author="Author" w:date="2016-05-10T13:13:00Z"/>
              <w:rFonts w:asciiTheme="minorHAnsi" w:hAnsiTheme="minorHAnsi" w:cs="Times New Roman"/>
              <w:bCs/>
              <w:color w:val="auto"/>
              <w:highlight w:val="yellow"/>
            </w:rPr>
          </w:rPrChange>
        </w:rPr>
        <w:pPrChange w:id="1441" w:author="Cameron" w:date="2016-05-11T14:15:00Z">
          <w:pPr>
            <w:pStyle w:val="NormalWeb"/>
            <w:numPr>
              <w:ilvl w:val="1"/>
              <w:numId w:val="24"/>
            </w:numPr>
            <w:spacing w:before="0" w:beforeAutospacing="0" w:after="240" w:afterAutospacing="0" w:line="240" w:lineRule="auto"/>
            <w:ind w:left="555" w:hanging="555"/>
            <w:jc w:val="left"/>
          </w:pPr>
        </w:pPrChange>
      </w:pPr>
      <w:del w:id="1442" w:author="Author" w:date="2016-05-10T13:13:00Z">
        <w:r w:rsidRPr="00B6270E" w:rsidDel="00701AD9">
          <w:rPr>
            <w:rFonts w:asciiTheme="minorHAnsi" w:hAnsiTheme="minorHAnsi" w:cs="Times New Roman"/>
            <w:bCs/>
            <w:color w:val="auto"/>
            <w:rPrChange w:id="1443" w:author="Author" w:date="2016-05-27T14:08:00Z">
              <w:rPr>
                <w:rFonts w:asciiTheme="minorHAnsi" w:hAnsiTheme="minorHAnsi" w:cs="Times New Roman"/>
                <w:bCs/>
                <w:color w:val="auto"/>
                <w:highlight w:val="yellow"/>
              </w:rPr>
            </w:rPrChange>
          </w:rPr>
          <w:delText xml:space="preserve">Attach tubing </w:delText>
        </w:r>
        <w:r w:rsidR="00C83C45" w:rsidRPr="00B6270E" w:rsidDel="00701AD9">
          <w:rPr>
            <w:rFonts w:asciiTheme="minorHAnsi" w:hAnsiTheme="minorHAnsi" w:cs="Times New Roman"/>
            <w:bCs/>
            <w:color w:val="auto"/>
            <w:rPrChange w:id="1444" w:author="Author" w:date="2016-05-27T14:08:00Z">
              <w:rPr>
                <w:rFonts w:asciiTheme="minorHAnsi" w:hAnsiTheme="minorHAnsi" w:cs="Times New Roman"/>
                <w:bCs/>
                <w:color w:val="auto"/>
                <w:highlight w:val="yellow"/>
              </w:rPr>
            </w:rPrChange>
          </w:rPr>
          <w:delText xml:space="preserve">to </w:delText>
        </w:r>
        <w:r w:rsidRPr="00B6270E" w:rsidDel="00701AD9">
          <w:rPr>
            <w:rFonts w:asciiTheme="minorHAnsi" w:hAnsiTheme="minorHAnsi" w:cs="Times New Roman"/>
            <w:bCs/>
            <w:color w:val="auto"/>
            <w:rPrChange w:id="1445" w:author="Author" w:date="2016-05-27T14:08:00Z">
              <w:rPr>
                <w:rFonts w:asciiTheme="minorHAnsi" w:hAnsiTheme="minorHAnsi" w:cs="Times New Roman"/>
                <w:bCs/>
                <w:color w:val="auto"/>
                <w:highlight w:val="yellow"/>
              </w:rPr>
            </w:rPrChange>
          </w:rPr>
          <w:delText xml:space="preserve">the effluent, sampling, and media ports.  Label as shown in </w:delText>
        </w:r>
        <w:r w:rsidRPr="00B6270E" w:rsidDel="00701AD9">
          <w:rPr>
            <w:rFonts w:asciiTheme="minorHAnsi" w:hAnsiTheme="minorHAnsi" w:cs="Times New Roman"/>
            <w:b/>
            <w:bCs/>
            <w:color w:val="auto"/>
            <w:rPrChange w:id="1446" w:author="Author" w:date="2016-05-27T14:08:00Z">
              <w:rPr>
                <w:rFonts w:asciiTheme="minorHAnsi" w:hAnsiTheme="minorHAnsi" w:cs="Times New Roman"/>
                <w:b/>
                <w:bCs/>
                <w:color w:val="auto"/>
                <w:highlight w:val="yellow"/>
              </w:rPr>
            </w:rPrChange>
          </w:rPr>
          <w:delText>Figure 2.</w:delText>
        </w:r>
        <w:r w:rsidRPr="00B6270E" w:rsidDel="00701AD9">
          <w:rPr>
            <w:rFonts w:asciiTheme="minorHAnsi" w:hAnsiTheme="minorHAnsi" w:cs="Times New Roman"/>
            <w:bCs/>
            <w:color w:val="auto"/>
            <w:rPrChange w:id="1447" w:author="Author" w:date="2016-05-27T14:08:00Z">
              <w:rPr>
                <w:rFonts w:asciiTheme="minorHAnsi" w:hAnsiTheme="minorHAnsi" w:cs="Times New Roman"/>
                <w:bCs/>
                <w:color w:val="auto"/>
                <w:highlight w:val="yellow"/>
              </w:rPr>
            </w:rPrChange>
          </w:rPr>
          <w:delText xml:space="preserve">  </w:delText>
        </w:r>
      </w:del>
    </w:p>
    <w:p w14:paraId="3AD0C42F" w14:textId="77777777" w:rsidR="003A4552" w:rsidRPr="00B6270E" w:rsidDel="00701AD9" w:rsidRDefault="005C7F0C">
      <w:pPr>
        <w:pStyle w:val="NormalWeb"/>
        <w:spacing w:before="0" w:beforeAutospacing="0" w:after="240" w:afterAutospacing="0" w:line="240" w:lineRule="auto"/>
        <w:jc w:val="left"/>
        <w:rPr>
          <w:del w:id="1448" w:author="Author" w:date="2016-05-10T13:13:00Z"/>
          <w:rFonts w:asciiTheme="minorHAnsi" w:hAnsiTheme="minorHAnsi" w:cs="Times New Roman"/>
          <w:bCs/>
          <w:color w:val="auto"/>
          <w:rPrChange w:id="1449" w:author="Author" w:date="2016-05-27T14:08:00Z">
            <w:rPr>
              <w:del w:id="1450" w:author="Author" w:date="2016-05-10T13:13:00Z"/>
              <w:rFonts w:asciiTheme="minorHAnsi" w:hAnsiTheme="minorHAnsi" w:cs="Times New Roman"/>
              <w:bCs/>
              <w:color w:val="auto"/>
              <w:highlight w:val="yellow"/>
            </w:rPr>
          </w:rPrChange>
        </w:rPr>
        <w:pPrChange w:id="1451" w:author="Cameron" w:date="2016-05-11T14:15:00Z">
          <w:pPr>
            <w:pStyle w:val="NormalWeb"/>
            <w:numPr>
              <w:ilvl w:val="1"/>
              <w:numId w:val="24"/>
            </w:numPr>
            <w:spacing w:before="0" w:beforeAutospacing="0" w:after="240" w:afterAutospacing="0" w:line="240" w:lineRule="auto"/>
            <w:ind w:left="555" w:hanging="555"/>
            <w:jc w:val="left"/>
          </w:pPr>
        </w:pPrChange>
      </w:pPr>
      <w:del w:id="1452" w:author="Author" w:date="2016-05-10T13:13:00Z">
        <w:r w:rsidRPr="00B6270E" w:rsidDel="00701AD9">
          <w:rPr>
            <w:rFonts w:asciiTheme="minorHAnsi" w:hAnsiTheme="minorHAnsi" w:cs="Times New Roman"/>
            <w:bCs/>
            <w:color w:val="auto"/>
            <w:rPrChange w:id="1453" w:author="Author" w:date="2016-05-27T14:08:00Z">
              <w:rPr>
                <w:rFonts w:asciiTheme="minorHAnsi" w:hAnsiTheme="minorHAnsi" w:cs="Times New Roman"/>
                <w:bCs/>
                <w:color w:val="auto"/>
                <w:highlight w:val="yellow"/>
              </w:rPr>
            </w:rPrChange>
          </w:rPr>
          <w:delText>Assemble the media and effluent flask.</w:delText>
        </w:r>
        <w:r w:rsidR="00370587" w:rsidRPr="00B6270E" w:rsidDel="00701AD9">
          <w:rPr>
            <w:rFonts w:asciiTheme="minorHAnsi" w:hAnsiTheme="minorHAnsi" w:cs="Times New Roman"/>
            <w:bCs/>
            <w:color w:val="auto"/>
            <w:rPrChange w:id="1454" w:author="Author" w:date="2016-05-27T14:08:00Z">
              <w:rPr>
                <w:rFonts w:asciiTheme="minorHAnsi" w:hAnsiTheme="minorHAnsi" w:cs="Times New Roman"/>
                <w:bCs/>
                <w:color w:val="auto"/>
                <w:highlight w:val="yellow"/>
              </w:rPr>
            </w:rPrChange>
          </w:rPr>
          <w:delText xml:space="preserve"> Label as shown in </w:delText>
        </w:r>
        <w:r w:rsidR="00370587" w:rsidRPr="00B6270E" w:rsidDel="00701AD9">
          <w:rPr>
            <w:rFonts w:asciiTheme="minorHAnsi" w:hAnsiTheme="minorHAnsi" w:cs="Times New Roman"/>
            <w:b/>
            <w:bCs/>
            <w:color w:val="auto"/>
            <w:rPrChange w:id="1455" w:author="Author" w:date="2016-05-27T14:08:00Z">
              <w:rPr>
                <w:rFonts w:asciiTheme="minorHAnsi" w:hAnsiTheme="minorHAnsi" w:cs="Times New Roman"/>
                <w:b/>
                <w:bCs/>
                <w:color w:val="auto"/>
                <w:highlight w:val="yellow"/>
              </w:rPr>
            </w:rPrChange>
          </w:rPr>
          <w:delText>Figure 2.</w:delText>
        </w:r>
      </w:del>
    </w:p>
    <w:p w14:paraId="76030F3F" w14:textId="77777777" w:rsidR="00701AD9" w:rsidRPr="00B6270E" w:rsidDel="00D71415" w:rsidRDefault="005C7F0C">
      <w:pPr>
        <w:pStyle w:val="NormalWeb"/>
        <w:spacing w:before="0" w:beforeAutospacing="0" w:after="240" w:afterAutospacing="0" w:line="240" w:lineRule="auto"/>
        <w:jc w:val="left"/>
        <w:rPr>
          <w:del w:id="1456" w:author="Author" w:date="2016-05-11T14:29:00Z"/>
          <w:rFonts w:asciiTheme="minorHAnsi" w:eastAsia="SimSun" w:hAnsiTheme="minorHAnsi" w:cs="Times New Roman"/>
          <w:b/>
          <w:color w:val="auto"/>
          <w:kern w:val="2"/>
          <w:lang w:eastAsia="zh-CN"/>
          <w:rPrChange w:id="1457" w:author="Author" w:date="2016-05-27T14:08:00Z">
            <w:rPr>
              <w:del w:id="1458" w:author="Author" w:date="2016-05-11T14:29:00Z"/>
              <w:rFonts w:asciiTheme="minorHAnsi" w:eastAsia="SimSun" w:hAnsiTheme="minorHAnsi" w:cs="Times New Roman"/>
              <w:b/>
              <w:color w:val="auto"/>
              <w:kern w:val="2"/>
              <w:highlight w:val="yellow"/>
              <w:lang w:eastAsia="zh-CN"/>
            </w:rPr>
          </w:rPrChange>
        </w:rPr>
        <w:pPrChange w:id="1459" w:author="Cameron" w:date="2016-05-11T14:15:00Z">
          <w:pPr>
            <w:pStyle w:val="NormalWeb"/>
            <w:numPr>
              <w:ilvl w:val="1"/>
              <w:numId w:val="24"/>
            </w:numPr>
            <w:spacing w:before="0" w:beforeAutospacing="0" w:after="240" w:afterAutospacing="0" w:line="240" w:lineRule="auto"/>
            <w:ind w:left="555" w:hanging="555"/>
            <w:jc w:val="left"/>
          </w:pPr>
        </w:pPrChange>
      </w:pPr>
      <w:del w:id="1460" w:author="Author" w:date="2016-05-10T13:12:00Z">
        <w:r w:rsidRPr="00B6270E" w:rsidDel="00701AD9">
          <w:rPr>
            <w:rFonts w:asciiTheme="minorHAnsi" w:hAnsiTheme="minorHAnsi" w:cs="Times New Roman"/>
            <w:bCs/>
            <w:color w:val="auto"/>
            <w:rPrChange w:id="1461" w:author="Author" w:date="2016-05-27T14:08:00Z">
              <w:rPr>
                <w:rFonts w:asciiTheme="minorHAnsi" w:hAnsiTheme="minorHAnsi" w:cs="Times New Roman"/>
                <w:bCs/>
                <w:color w:val="auto"/>
                <w:highlight w:val="yellow"/>
              </w:rPr>
            </w:rPrChange>
          </w:rPr>
          <w:delText xml:space="preserve">Wrap ends of </w:delText>
        </w:r>
        <w:r w:rsidR="00370587" w:rsidRPr="00B6270E" w:rsidDel="00701AD9">
          <w:rPr>
            <w:rFonts w:asciiTheme="minorHAnsi" w:hAnsiTheme="minorHAnsi" w:cs="Times New Roman"/>
            <w:bCs/>
            <w:color w:val="auto"/>
            <w:rPrChange w:id="1462" w:author="Author" w:date="2016-05-27T14:08:00Z">
              <w:rPr>
                <w:rFonts w:asciiTheme="minorHAnsi" w:hAnsiTheme="minorHAnsi" w:cs="Times New Roman"/>
                <w:bCs/>
                <w:color w:val="auto"/>
                <w:highlight w:val="yellow"/>
              </w:rPr>
            </w:rPrChange>
          </w:rPr>
          <w:delText>exposed tubing in aluminum foil and autoclave the assembly.</w:delText>
        </w:r>
      </w:del>
    </w:p>
    <w:p w14:paraId="6E6CCB5C" w14:textId="77777777" w:rsidR="000C4409" w:rsidRPr="00B6270E" w:rsidRDefault="000C4409" w:rsidP="00701AD9">
      <w:pPr>
        <w:pStyle w:val="NormalWeb"/>
        <w:numPr>
          <w:ilvl w:val="1"/>
          <w:numId w:val="24"/>
        </w:numPr>
        <w:spacing w:before="0" w:beforeAutospacing="0" w:after="240" w:afterAutospacing="0" w:line="240" w:lineRule="auto"/>
        <w:ind w:left="0" w:firstLine="0"/>
        <w:jc w:val="left"/>
        <w:rPr>
          <w:ins w:id="1463" w:author="Author" w:date="2016-05-11T14:24:00Z"/>
          <w:rFonts w:asciiTheme="minorHAnsi" w:hAnsiTheme="minorHAnsi" w:cs="Times New Roman"/>
          <w:bCs/>
          <w:color w:val="auto"/>
          <w:rPrChange w:id="1464" w:author="Author" w:date="2016-05-27T14:08:00Z">
            <w:rPr>
              <w:ins w:id="1465" w:author="Author" w:date="2016-05-11T14:24:00Z"/>
              <w:rFonts w:asciiTheme="minorHAnsi" w:hAnsiTheme="minorHAnsi" w:cs="Times New Roman"/>
              <w:bCs/>
              <w:color w:val="auto"/>
              <w:highlight w:val="yellow"/>
            </w:rPr>
          </w:rPrChange>
        </w:rPr>
      </w:pPr>
      <w:ins w:id="1466" w:author="Author" w:date="2016-05-11T14:18:00Z">
        <w:r w:rsidRPr="00B6270E">
          <w:rPr>
            <w:rFonts w:asciiTheme="minorHAnsi" w:hAnsiTheme="minorHAnsi" w:cs="Times New Roman"/>
            <w:bCs/>
            <w:color w:val="auto"/>
            <w:rPrChange w:id="1467" w:author="Author" w:date="2016-05-27T14:08:00Z">
              <w:rPr>
                <w:rFonts w:asciiTheme="minorHAnsi" w:hAnsiTheme="minorHAnsi" w:cs="Times New Roman"/>
                <w:bCs/>
                <w:color w:val="auto"/>
                <w:highlight w:val="yellow"/>
              </w:rPr>
            </w:rPrChange>
          </w:rPr>
          <w:t>Connect</w:t>
        </w:r>
      </w:ins>
      <w:ins w:id="1468" w:author="Author" w:date="2016-05-11T14:19:00Z">
        <w:r w:rsidRPr="00B6270E">
          <w:rPr>
            <w:rFonts w:asciiTheme="minorHAnsi" w:hAnsiTheme="minorHAnsi" w:cs="Times New Roman"/>
            <w:bCs/>
            <w:color w:val="auto"/>
            <w:rPrChange w:id="1469" w:author="Author" w:date="2016-05-27T14:08:00Z">
              <w:rPr>
                <w:rFonts w:asciiTheme="minorHAnsi" w:hAnsiTheme="minorHAnsi" w:cs="Times New Roman"/>
                <w:bCs/>
                <w:color w:val="auto"/>
                <w:highlight w:val="yellow"/>
              </w:rPr>
            </w:rPrChange>
          </w:rPr>
          <w:t xml:space="preserve"> a 3/16</w:t>
        </w:r>
      </w:ins>
      <w:ins w:id="1470" w:author="Author" w:date="2016-05-11T14:20:00Z">
        <w:r w:rsidRPr="00B6270E">
          <w:rPr>
            <w:rFonts w:asciiTheme="minorHAnsi" w:hAnsiTheme="minorHAnsi" w:cs="Times New Roman"/>
            <w:bCs/>
            <w:color w:val="auto"/>
            <w:rPrChange w:id="1471" w:author="Author" w:date="2016-05-27T14:08:00Z">
              <w:rPr>
                <w:rFonts w:asciiTheme="minorHAnsi" w:hAnsiTheme="minorHAnsi" w:cs="Times New Roman"/>
                <w:bCs/>
                <w:color w:val="auto"/>
                <w:highlight w:val="yellow"/>
              </w:rPr>
            </w:rPrChange>
          </w:rPr>
          <w:t>”ID segment of silicone tubing to three connected</w:t>
        </w:r>
      </w:ins>
      <w:ins w:id="1472" w:author="Author" w:date="2016-05-11T14:18:00Z">
        <w:r w:rsidRPr="00B6270E">
          <w:rPr>
            <w:rFonts w:asciiTheme="minorHAnsi" w:hAnsiTheme="minorHAnsi" w:cs="Times New Roman"/>
            <w:bCs/>
            <w:color w:val="auto"/>
            <w:rPrChange w:id="1473" w:author="Author" w:date="2016-05-27T14:08:00Z">
              <w:rPr>
                <w:rFonts w:asciiTheme="minorHAnsi" w:hAnsiTheme="minorHAnsi" w:cs="Times New Roman"/>
                <w:bCs/>
                <w:color w:val="auto"/>
                <w:highlight w:val="yellow"/>
              </w:rPr>
            </w:rPrChange>
          </w:rPr>
          <w:t xml:space="preserve"> segments of 1/16</w:t>
        </w:r>
      </w:ins>
      <w:ins w:id="1474" w:author="Author" w:date="2016-05-11T14:19:00Z">
        <w:r w:rsidRPr="00B6270E">
          <w:rPr>
            <w:rFonts w:asciiTheme="minorHAnsi" w:hAnsiTheme="minorHAnsi" w:cs="Times New Roman"/>
            <w:bCs/>
            <w:color w:val="auto"/>
            <w:rPrChange w:id="1475" w:author="Author" w:date="2016-05-27T14:08:00Z">
              <w:rPr>
                <w:rFonts w:asciiTheme="minorHAnsi" w:hAnsiTheme="minorHAnsi" w:cs="Times New Roman"/>
                <w:bCs/>
                <w:color w:val="auto"/>
                <w:highlight w:val="yellow"/>
              </w:rPr>
            </w:rPrChange>
          </w:rPr>
          <w:t xml:space="preserve">” ID tubing, and connect this to the media flask such that media can be vacuum filtered into the flask and later pumped out from the flask through this tube (tube </w:t>
        </w:r>
      </w:ins>
      <w:ins w:id="1476" w:author="Author" w:date="2016-05-11T14:24:00Z">
        <w:r w:rsidRPr="00B6270E">
          <w:rPr>
            <w:rFonts w:asciiTheme="minorHAnsi" w:hAnsiTheme="minorHAnsi" w:cs="Times New Roman"/>
            <w:bCs/>
            <w:color w:val="auto"/>
            <w:rPrChange w:id="1477" w:author="Author" w:date="2016-05-27T14:08:00Z">
              <w:rPr>
                <w:rFonts w:asciiTheme="minorHAnsi" w:hAnsiTheme="minorHAnsi" w:cs="Times New Roman"/>
                <w:bCs/>
                <w:color w:val="auto"/>
                <w:highlight w:val="yellow"/>
              </w:rPr>
            </w:rPrChange>
          </w:rPr>
          <w:t xml:space="preserve">1 and 2 in </w:t>
        </w:r>
        <w:r w:rsidRPr="00B6270E">
          <w:rPr>
            <w:rFonts w:asciiTheme="minorHAnsi" w:hAnsiTheme="minorHAnsi" w:cs="Times New Roman"/>
            <w:b/>
            <w:bCs/>
            <w:color w:val="auto"/>
            <w:rPrChange w:id="1478" w:author="Author" w:date="2016-05-27T14:08:00Z">
              <w:rPr>
                <w:rFonts w:asciiTheme="minorHAnsi" w:hAnsiTheme="minorHAnsi" w:cs="Times New Roman"/>
                <w:b/>
                <w:bCs/>
                <w:color w:val="auto"/>
                <w:highlight w:val="yellow"/>
              </w:rPr>
            </w:rPrChange>
          </w:rPr>
          <w:t>F</w:t>
        </w:r>
        <w:del w:id="1479" w:author="Author" w:date="2016-05-23T15:52:00Z">
          <w:r w:rsidRPr="00B6270E" w:rsidDel="00EC7E12">
            <w:rPr>
              <w:rFonts w:asciiTheme="minorHAnsi" w:hAnsiTheme="minorHAnsi" w:cs="Times New Roman"/>
              <w:b/>
              <w:bCs/>
              <w:color w:val="auto"/>
              <w:rPrChange w:id="1480" w:author="Author" w:date="2016-05-27T14:08:00Z">
                <w:rPr>
                  <w:rFonts w:asciiTheme="minorHAnsi" w:hAnsiTheme="minorHAnsi" w:cs="Times New Roman"/>
                  <w:b/>
                  <w:bCs/>
                  <w:color w:val="auto"/>
                  <w:highlight w:val="yellow"/>
                </w:rPr>
              </w:rPrChange>
            </w:rPr>
            <w:delText>igure 2</w:delText>
          </w:r>
        </w:del>
      </w:ins>
      <w:ins w:id="1481" w:author="Author" w:date="2016-05-23T15:52:00Z">
        <w:r w:rsidR="00EC7E12" w:rsidRPr="00B6270E">
          <w:rPr>
            <w:rFonts w:asciiTheme="minorHAnsi" w:hAnsiTheme="minorHAnsi" w:cs="Times New Roman"/>
            <w:b/>
            <w:bCs/>
            <w:color w:val="auto"/>
          </w:rPr>
          <w:t>igure 6</w:t>
        </w:r>
      </w:ins>
      <w:ins w:id="1482" w:author="Author" w:date="2016-05-11T14:24:00Z">
        <w:r w:rsidRPr="00B6270E">
          <w:rPr>
            <w:rFonts w:asciiTheme="minorHAnsi" w:hAnsiTheme="minorHAnsi" w:cs="Times New Roman"/>
            <w:bCs/>
            <w:color w:val="auto"/>
            <w:rPrChange w:id="1483" w:author="Author" w:date="2016-05-27T14:08:00Z">
              <w:rPr>
                <w:rFonts w:asciiTheme="minorHAnsi" w:hAnsiTheme="minorHAnsi" w:cs="Times New Roman"/>
                <w:bCs/>
                <w:color w:val="auto"/>
                <w:highlight w:val="yellow"/>
              </w:rPr>
            </w:rPrChange>
          </w:rPr>
          <w:t>).</w:t>
        </w:r>
      </w:ins>
    </w:p>
    <w:p w14:paraId="5EC282C7" w14:textId="77777777" w:rsidR="00701AD9" w:rsidRPr="00B6270E" w:rsidDel="006C28BB" w:rsidRDefault="000C4409">
      <w:pPr>
        <w:pStyle w:val="NormalWeb"/>
        <w:numPr>
          <w:ilvl w:val="1"/>
          <w:numId w:val="24"/>
        </w:numPr>
        <w:spacing w:before="0" w:beforeAutospacing="0" w:after="240" w:afterAutospacing="0" w:line="240" w:lineRule="auto"/>
        <w:ind w:left="0" w:firstLine="0"/>
        <w:jc w:val="left"/>
        <w:rPr>
          <w:ins w:id="1484" w:author="Author" w:date="2016-05-10T13:11:00Z"/>
          <w:del w:id="1485" w:author="Author" w:date="2016-05-27T16:10:00Z"/>
          <w:rFonts w:asciiTheme="minorHAnsi" w:hAnsiTheme="minorHAnsi" w:cs="Times New Roman"/>
          <w:bCs/>
          <w:color w:val="auto"/>
          <w:rPrChange w:id="1486" w:author="Author" w:date="2016-05-27T14:08:00Z">
            <w:rPr>
              <w:ins w:id="1487" w:author="Author" w:date="2016-05-10T13:11:00Z"/>
              <w:del w:id="1488" w:author="Author" w:date="2016-05-27T16:10:00Z"/>
              <w:rFonts w:asciiTheme="minorHAnsi" w:hAnsiTheme="minorHAnsi" w:cs="Times New Roman"/>
              <w:bCs/>
              <w:color w:val="auto"/>
              <w:highlight w:val="yellow"/>
            </w:rPr>
          </w:rPrChange>
        </w:rPr>
        <w:pPrChange w:id="1489" w:author="Author" w:date="2016-05-11T14:27:00Z">
          <w:pPr>
            <w:pStyle w:val="NormalWeb"/>
            <w:numPr>
              <w:ilvl w:val="1"/>
              <w:numId w:val="24"/>
            </w:numPr>
            <w:spacing w:before="0" w:beforeAutospacing="0" w:after="240" w:afterAutospacing="0" w:line="240" w:lineRule="auto"/>
            <w:ind w:left="555" w:hanging="555"/>
            <w:jc w:val="left"/>
          </w:pPr>
        </w:pPrChange>
      </w:pPr>
      <w:ins w:id="1490" w:author="Author" w:date="2016-05-11T14:25:00Z">
        <w:r w:rsidRPr="00B6270E">
          <w:rPr>
            <w:rFonts w:asciiTheme="minorHAnsi" w:hAnsiTheme="minorHAnsi" w:cs="Times New Roman"/>
            <w:bCs/>
            <w:color w:val="auto"/>
            <w:rPrChange w:id="1491" w:author="Author" w:date="2016-05-27T14:08:00Z">
              <w:rPr>
                <w:rFonts w:asciiTheme="minorHAnsi" w:hAnsiTheme="minorHAnsi" w:cs="Times New Roman"/>
                <w:bCs/>
                <w:color w:val="auto"/>
                <w:highlight w:val="yellow"/>
              </w:rPr>
            </w:rPrChange>
          </w:rPr>
          <w:t xml:space="preserve">Connect three segments of 1/16” ID silicone tubing, and connect one end to the media flask such that </w:t>
        </w:r>
      </w:ins>
      <w:ins w:id="1492" w:author="Author" w:date="2016-05-11T14:26:00Z">
        <w:r w:rsidRPr="00B6270E">
          <w:rPr>
            <w:rFonts w:asciiTheme="minorHAnsi" w:hAnsiTheme="minorHAnsi" w:cs="Times New Roman"/>
            <w:bCs/>
            <w:color w:val="auto"/>
            <w:rPrChange w:id="1493" w:author="Author" w:date="2016-05-27T14:08:00Z">
              <w:rPr>
                <w:rFonts w:asciiTheme="minorHAnsi" w:hAnsiTheme="minorHAnsi" w:cs="Times New Roman"/>
                <w:bCs/>
                <w:color w:val="auto"/>
                <w:highlight w:val="yellow"/>
              </w:rPr>
            </w:rPrChange>
          </w:rPr>
          <w:t xml:space="preserve">air can be vacuum out of and later pumped in (tube 3 and 3.5 in </w:t>
        </w:r>
        <w:r w:rsidRPr="00B6270E">
          <w:rPr>
            <w:rFonts w:asciiTheme="minorHAnsi" w:hAnsiTheme="minorHAnsi" w:cs="Times New Roman"/>
            <w:b/>
            <w:bCs/>
            <w:color w:val="auto"/>
            <w:rPrChange w:id="1494" w:author="Author" w:date="2016-05-27T14:08:00Z">
              <w:rPr>
                <w:rFonts w:asciiTheme="minorHAnsi" w:hAnsiTheme="minorHAnsi" w:cs="Times New Roman"/>
                <w:b/>
                <w:bCs/>
                <w:color w:val="auto"/>
                <w:highlight w:val="yellow"/>
              </w:rPr>
            </w:rPrChange>
          </w:rPr>
          <w:t>F</w:t>
        </w:r>
        <w:del w:id="1495" w:author="Author" w:date="2016-05-23T15:52:00Z">
          <w:r w:rsidRPr="00B6270E" w:rsidDel="00EC7E12">
            <w:rPr>
              <w:rFonts w:asciiTheme="minorHAnsi" w:hAnsiTheme="minorHAnsi" w:cs="Times New Roman"/>
              <w:b/>
              <w:bCs/>
              <w:color w:val="auto"/>
              <w:rPrChange w:id="1496" w:author="Author" w:date="2016-05-27T14:08:00Z">
                <w:rPr>
                  <w:rFonts w:asciiTheme="minorHAnsi" w:hAnsiTheme="minorHAnsi" w:cs="Times New Roman"/>
                  <w:b/>
                  <w:bCs/>
                  <w:color w:val="auto"/>
                  <w:highlight w:val="yellow"/>
                </w:rPr>
              </w:rPrChange>
            </w:rPr>
            <w:delText>igure 2</w:delText>
          </w:r>
        </w:del>
      </w:ins>
      <w:ins w:id="1497" w:author="Author" w:date="2016-05-23T15:52:00Z">
        <w:r w:rsidR="00EC7E12" w:rsidRPr="00B6270E">
          <w:rPr>
            <w:rFonts w:asciiTheme="minorHAnsi" w:hAnsiTheme="minorHAnsi" w:cs="Times New Roman"/>
            <w:b/>
            <w:bCs/>
            <w:color w:val="auto"/>
          </w:rPr>
          <w:t>igure 6</w:t>
        </w:r>
      </w:ins>
      <w:ins w:id="1498" w:author="Author" w:date="2016-05-11T14:26:00Z">
        <w:r w:rsidRPr="00B6270E">
          <w:rPr>
            <w:rFonts w:asciiTheme="minorHAnsi" w:hAnsiTheme="minorHAnsi" w:cs="Times New Roman"/>
            <w:bCs/>
            <w:color w:val="auto"/>
            <w:rPrChange w:id="1499" w:author="Author" w:date="2016-05-27T14:08:00Z">
              <w:rPr>
                <w:rFonts w:asciiTheme="minorHAnsi" w:hAnsiTheme="minorHAnsi" w:cs="Times New Roman"/>
                <w:bCs/>
                <w:color w:val="auto"/>
                <w:highlight w:val="yellow"/>
              </w:rPr>
            </w:rPrChange>
          </w:rPr>
          <w:t>).</w:t>
        </w:r>
      </w:ins>
      <w:ins w:id="1500" w:author="Author" w:date="2016-05-11T14:27:00Z">
        <w:r w:rsidR="00D71415" w:rsidRPr="00B6270E">
          <w:rPr>
            <w:rFonts w:asciiTheme="minorHAnsi" w:hAnsiTheme="minorHAnsi" w:cs="Times New Roman"/>
            <w:bCs/>
            <w:color w:val="auto"/>
            <w:rPrChange w:id="1501" w:author="Author" w:date="2016-05-27T14:08:00Z">
              <w:rPr>
                <w:rFonts w:asciiTheme="minorHAnsi" w:hAnsiTheme="minorHAnsi" w:cs="Times New Roman"/>
                <w:bCs/>
                <w:color w:val="auto"/>
                <w:highlight w:val="yellow"/>
              </w:rPr>
            </w:rPrChange>
          </w:rPr>
          <w:t xml:space="preserve"> </w:t>
        </w:r>
      </w:ins>
    </w:p>
    <w:p w14:paraId="671FFDF5" w14:textId="77777777" w:rsidR="00930F90" w:rsidRPr="006C28BB" w:rsidRDefault="00930F90">
      <w:pPr>
        <w:pStyle w:val="NormalWeb"/>
        <w:numPr>
          <w:ilvl w:val="1"/>
          <w:numId w:val="24"/>
        </w:numPr>
        <w:spacing w:before="0" w:beforeAutospacing="0" w:after="240" w:afterAutospacing="0" w:line="240" w:lineRule="auto"/>
        <w:ind w:left="0" w:firstLine="0"/>
        <w:jc w:val="left"/>
        <w:rPr>
          <w:ins w:id="1502" w:author="Author" w:date="2016-05-10T13:09:00Z"/>
          <w:rFonts w:asciiTheme="minorHAnsi" w:eastAsia="SimSun" w:hAnsiTheme="minorHAnsi" w:cs="Times New Roman"/>
          <w:b/>
          <w:color w:val="auto"/>
          <w:kern w:val="2"/>
          <w:lang w:eastAsia="zh-CN"/>
        </w:rPr>
        <w:pPrChange w:id="1503" w:author="Author" w:date="2016-05-10T13:11:00Z">
          <w:pPr>
            <w:pStyle w:val="NormalWeb"/>
            <w:numPr>
              <w:numId w:val="24"/>
            </w:numPr>
            <w:spacing w:before="0" w:beforeAutospacing="0" w:after="240" w:afterAutospacing="0" w:line="240" w:lineRule="auto"/>
            <w:ind w:left="555" w:hanging="555"/>
            <w:jc w:val="left"/>
          </w:pPr>
        </w:pPrChange>
      </w:pPr>
    </w:p>
    <w:p w14:paraId="515E8EE6" w14:textId="77777777" w:rsidR="001C5A6B" w:rsidRPr="00B6270E" w:rsidRDefault="001C5A6B" w:rsidP="00186D23">
      <w:pPr>
        <w:pStyle w:val="NormalWeb"/>
        <w:numPr>
          <w:ilvl w:val="0"/>
          <w:numId w:val="24"/>
        </w:numPr>
        <w:spacing w:before="0" w:beforeAutospacing="0" w:after="240" w:afterAutospacing="0" w:line="240" w:lineRule="auto"/>
        <w:ind w:left="0" w:firstLine="0"/>
        <w:jc w:val="left"/>
        <w:rPr>
          <w:rFonts w:asciiTheme="minorHAnsi" w:eastAsia="SimSun" w:hAnsiTheme="minorHAnsi" w:cs="Times New Roman"/>
          <w:b/>
          <w:color w:val="auto"/>
          <w:kern w:val="2"/>
          <w:lang w:eastAsia="zh-CN"/>
        </w:rPr>
      </w:pPr>
      <w:r w:rsidRPr="00B6270E">
        <w:rPr>
          <w:rFonts w:asciiTheme="minorHAnsi" w:eastAsia="SimSun" w:hAnsiTheme="minorHAnsi" w:cs="Times New Roman"/>
          <w:b/>
          <w:color w:val="auto"/>
          <w:kern w:val="2"/>
          <w:lang w:eastAsia="zh-CN"/>
        </w:rPr>
        <w:t xml:space="preserve">Prepare the </w:t>
      </w:r>
      <w:r w:rsidR="00195951" w:rsidRPr="00B6270E">
        <w:rPr>
          <w:rFonts w:asciiTheme="minorHAnsi" w:eastAsia="SimSun" w:hAnsiTheme="minorHAnsi" w:cs="Times New Roman"/>
          <w:b/>
          <w:color w:val="auto"/>
          <w:kern w:val="2"/>
          <w:lang w:eastAsia="zh-CN"/>
        </w:rPr>
        <w:t>microfluidic channel</w:t>
      </w:r>
    </w:p>
    <w:p w14:paraId="339CE0CD" w14:textId="77777777" w:rsidR="007C58E7" w:rsidRPr="00B6270E" w:rsidDel="006C28BB" w:rsidRDefault="005C7F0C" w:rsidP="00186D23">
      <w:pPr>
        <w:pStyle w:val="ListParagraph2"/>
        <w:numPr>
          <w:ilvl w:val="1"/>
          <w:numId w:val="24"/>
        </w:numPr>
        <w:spacing w:after="240" w:line="240" w:lineRule="auto"/>
        <w:ind w:left="0" w:firstLine="0"/>
        <w:contextualSpacing w:val="0"/>
        <w:jc w:val="left"/>
        <w:rPr>
          <w:del w:id="1504" w:author="Author" w:date="2016-05-27T16:12:00Z"/>
          <w:rFonts w:asciiTheme="minorHAnsi" w:eastAsia="SimSun" w:hAnsiTheme="minorHAnsi" w:cs="Times New Roman"/>
          <w:color w:val="auto"/>
          <w:kern w:val="2"/>
          <w:lang w:eastAsia="zh-CN"/>
        </w:rPr>
      </w:pPr>
      <w:del w:id="1505" w:author="Author" w:date="2016-05-27T16:12:00Z">
        <w:r w:rsidRPr="00B6270E" w:rsidDel="006C28BB">
          <w:rPr>
            <w:rFonts w:asciiTheme="minorHAnsi" w:eastAsia="SimSun" w:hAnsiTheme="minorHAnsi" w:cs="Times New Roman"/>
            <w:color w:val="auto"/>
            <w:kern w:val="2"/>
            <w:lang w:eastAsia="zh-CN"/>
          </w:rPr>
          <w:delText xml:space="preserve">Mix polydimethylsiloxane (PDMS) </w:delText>
        </w:r>
        <w:r w:rsidR="00370587" w:rsidRPr="00B6270E" w:rsidDel="006C28BB">
          <w:rPr>
            <w:rFonts w:asciiTheme="minorHAnsi" w:eastAsia="SimSun" w:hAnsiTheme="minorHAnsi" w:cs="Times New Roman"/>
            <w:color w:val="auto"/>
            <w:kern w:val="2"/>
            <w:lang w:eastAsia="zh-CN"/>
          </w:rPr>
          <w:delText>and curing agent in a 9:1</w:delText>
        </w:r>
        <w:r w:rsidRPr="00B6270E" w:rsidDel="006C28BB">
          <w:rPr>
            <w:rFonts w:asciiTheme="minorHAnsi" w:eastAsia="SimSun" w:hAnsiTheme="minorHAnsi" w:cs="Times New Roman"/>
            <w:color w:val="auto"/>
            <w:kern w:val="2"/>
            <w:lang w:eastAsia="zh-CN"/>
          </w:rPr>
          <w:delText xml:space="preserve"> </w:delText>
        </w:r>
        <w:r w:rsidR="00370587" w:rsidRPr="00B6270E" w:rsidDel="006C28BB">
          <w:rPr>
            <w:rFonts w:asciiTheme="minorHAnsi" w:eastAsia="SimSun" w:hAnsiTheme="minorHAnsi" w:cs="Times New Roman"/>
            <w:color w:val="auto"/>
            <w:kern w:val="2"/>
            <w:lang w:eastAsia="zh-CN"/>
          </w:rPr>
          <w:delText>ratio</w:delText>
        </w:r>
        <w:r w:rsidRPr="00B6270E" w:rsidDel="006C28BB">
          <w:rPr>
            <w:rFonts w:asciiTheme="minorHAnsi" w:eastAsia="SimSun" w:hAnsiTheme="minorHAnsi" w:cs="Times New Roman"/>
            <w:color w:val="auto"/>
            <w:kern w:val="2"/>
            <w:lang w:eastAsia="zh-CN"/>
          </w:rPr>
          <w:delText xml:space="preserve">.  Degas and pour onto </w:delText>
        </w:r>
        <w:r w:rsidR="00195951" w:rsidRPr="00B6270E" w:rsidDel="006C28BB">
          <w:rPr>
            <w:rFonts w:asciiTheme="minorHAnsi" w:eastAsia="SimSun" w:hAnsiTheme="minorHAnsi" w:cs="Times New Roman"/>
            <w:color w:val="auto"/>
            <w:kern w:val="2"/>
            <w:lang w:eastAsia="zh-CN"/>
          </w:rPr>
          <w:delText>the</w:delText>
        </w:r>
        <w:r w:rsidRPr="00B6270E" w:rsidDel="006C28BB">
          <w:rPr>
            <w:rFonts w:asciiTheme="minorHAnsi" w:eastAsia="SimSun" w:hAnsiTheme="minorHAnsi" w:cs="Times New Roman"/>
            <w:color w:val="auto"/>
            <w:kern w:val="2"/>
            <w:lang w:eastAsia="zh-CN"/>
          </w:rPr>
          <w:delText xml:space="preserve"> silicon master mold.</w:delText>
        </w:r>
        <w:r w:rsidR="0061244A" w:rsidRPr="00B6270E" w:rsidDel="006C28BB">
          <w:rPr>
            <w:rFonts w:asciiTheme="minorHAnsi" w:eastAsia="SimSun" w:hAnsiTheme="minorHAnsi" w:cs="Times New Roman"/>
            <w:color w:val="auto"/>
            <w:kern w:val="2"/>
            <w:lang w:eastAsia="zh-CN"/>
          </w:rPr>
          <w:delText xml:space="preserve"> </w:delText>
        </w:r>
      </w:del>
    </w:p>
    <w:p w14:paraId="2468EABF" w14:textId="77777777" w:rsidR="0061244A" w:rsidRPr="00B6270E" w:rsidDel="002177FF" w:rsidRDefault="007C58E7" w:rsidP="007C58E7">
      <w:pPr>
        <w:pStyle w:val="ListParagraph2"/>
        <w:spacing w:after="240" w:line="240" w:lineRule="auto"/>
        <w:ind w:left="0"/>
        <w:contextualSpacing w:val="0"/>
        <w:jc w:val="left"/>
        <w:rPr>
          <w:del w:id="1506" w:author="Author" w:date="2016-05-23T14:24:00Z"/>
          <w:rFonts w:asciiTheme="minorHAnsi" w:eastAsia="SimSun" w:hAnsiTheme="minorHAnsi" w:cs="Times New Roman"/>
          <w:color w:val="auto"/>
          <w:kern w:val="2"/>
          <w:lang w:eastAsia="zh-CN"/>
        </w:rPr>
      </w:pPr>
      <w:del w:id="1507" w:author="Author" w:date="2016-05-23T14:24:00Z">
        <w:r w:rsidRPr="00B6270E" w:rsidDel="002177FF">
          <w:rPr>
            <w:rFonts w:asciiTheme="minorHAnsi" w:eastAsia="SimSun" w:hAnsiTheme="minorHAnsi" w:cs="Times New Roman"/>
            <w:color w:val="auto"/>
            <w:kern w:val="2"/>
            <w:lang w:eastAsia="zh-CN"/>
          </w:rPr>
          <w:delText xml:space="preserve">Note: </w:delText>
        </w:r>
        <w:r w:rsidR="0061244A" w:rsidRPr="00B6270E" w:rsidDel="002177FF">
          <w:rPr>
            <w:rFonts w:asciiTheme="minorHAnsi" w:eastAsia="SimSun" w:hAnsiTheme="minorHAnsi" w:cs="Times New Roman"/>
            <w:color w:val="auto"/>
            <w:kern w:val="2"/>
            <w:lang w:eastAsia="zh-CN"/>
          </w:rPr>
          <w:delText>The Computer Assisted Design (CAD) file for</w:delText>
        </w:r>
        <w:r w:rsidR="00E241C8" w:rsidRPr="00B6270E" w:rsidDel="002177FF">
          <w:rPr>
            <w:rFonts w:asciiTheme="minorHAnsi" w:eastAsia="SimSun" w:hAnsiTheme="minorHAnsi" w:cs="Times New Roman"/>
            <w:color w:val="auto"/>
            <w:kern w:val="2"/>
            <w:lang w:eastAsia="zh-CN"/>
          </w:rPr>
          <w:delText xml:space="preserve"> the mold of</w:delText>
        </w:r>
        <w:r w:rsidR="0061244A" w:rsidRPr="00B6270E" w:rsidDel="002177FF">
          <w:rPr>
            <w:rFonts w:asciiTheme="minorHAnsi" w:eastAsia="SimSun" w:hAnsiTheme="minorHAnsi" w:cs="Times New Roman"/>
            <w:color w:val="auto"/>
            <w:kern w:val="2"/>
            <w:lang w:eastAsia="zh-CN"/>
          </w:rPr>
          <w:delText xml:space="preserve"> a 75 µm high, 500 µm wide, 2 cm long </w:delText>
        </w:r>
        <w:r w:rsidR="00E241C8" w:rsidRPr="00B6270E" w:rsidDel="002177FF">
          <w:rPr>
            <w:rFonts w:asciiTheme="minorHAnsi" w:eastAsia="SimSun" w:hAnsiTheme="minorHAnsi" w:cs="Times New Roman"/>
            <w:color w:val="auto"/>
            <w:kern w:val="2"/>
            <w:lang w:eastAsia="zh-CN"/>
          </w:rPr>
          <w:delText xml:space="preserve">channel is included in the </w:delText>
        </w:r>
      </w:del>
      <w:del w:id="1508" w:author="Author" w:date="2016-05-23T14:19:00Z">
        <w:r w:rsidR="00E241C8" w:rsidRPr="00B6270E" w:rsidDel="002177FF">
          <w:rPr>
            <w:rFonts w:asciiTheme="minorHAnsi" w:eastAsia="SimSun" w:hAnsiTheme="minorHAnsi" w:cs="Times New Roman"/>
            <w:color w:val="auto"/>
            <w:kern w:val="2"/>
            <w:lang w:eastAsia="zh-CN"/>
          </w:rPr>
          <w:delText>GitHub</w:delText>
        </w:r>
      </w:del>
      <w:del w:id="1509" w:author="Author" w:date="2016-05-23T14:24:00Z">
        <w:r w:rsidR="00E241C8" w:rsidRPr="00B6270E" w:rsidDel="002177FF">
          <w:rPr>
            <w:rFonts w:asciiTheme="minorHAnsi" w:eastAsia="SimSun" w:hAnsiTheme="minorHAnsi" w:cs="Times New Roman"/>
            <w:color w:val="auto"/>
            <w:kern w:val="2"/>
            <w:lang w:eastAsia="zh-CN"/>
          </w:rPr>
          <w:delText xml:space="preserve"> repository.</w:delText>
        </w:r>
      </w:del>
    </w:p>
    <w:p w14:paraId="680265CB" w14:textId="672CF77B" w:rsidR="006C28BB" w:rsidRPr="002644B9" w:rsidRDefault="006C28BB" w:rsidP="006C28BB">
      <w:pPr>
        <w:pStyle w:val="ListParagraph2"/>
        <w:numPr>
          <w:ilvl w:val="1"/>
          <w:numId w:val="24"/>
        </w:numPr>
        <w:spacing w:line="240" w:lineRule="auto"/>
        <w:jc w:val="left"/>
        <w:rPr>
          <w:ins w:id="1510" w:author="Author" w:date="2016-05-27T16:11:00Z"/>
          <w:rFonts w:ascii="Times New Roman" w:eastAsia="SimSun" w:hAnsi="Times New Roman" w:cs="Times New Roman"/>
          <w:color w:val="auto"/>
          <w:kern w:val="2"/>
          <w:lang w:eastAsia="zh-CN"/>
        </w:rPr>
      </w:pPr>
      <w:ins w:id="1511" w:author="Author" w:date="2016-05-27T16:11:00Z">
        <w:r w:rsidRPr="002644B9">
          <w:rPr>
            <w:rFonts w:ascii="Times New Roman" w:eastAsia="SimSun" w:hAnsi="Times New Roman" w:cs="Times New Roman"/>
            <w:color w:val="auto"/>
            <w:kern w:val="2"/>
            <w:lang w:eastAsia="zh-CN"/>
          </w:rPr>
          <w:t xml:space="preserve">Create a mold for the </w:t>
        </w:r>
      </w:ins>
      <w:ins w:id="1512" w:author="Author" w:date="2016-05-27T16:12:00Z">
        <w:r w:rsidRPr="00466E3B">
          <w:rPr>
            <w:rFonts w:asciiTheme="minorHAnsi" w:eastAsia="SimSun" w:hAnsiTheme="minorHAnsi" w:cs="Times New Roman"/>
            <w:color w:val="auto"/>
            <w:kern w:val="2"/>
            <w:lang w:eastAsia="zh-CN"/>
          </w:rPr>
          <w:t>Mix polydimethylsiloxane (</w:t>
        </w:r>
        <w:del w:id="1513" w:author="Author" w:date="2016-08-24T15:49:00Z">
          <w:r w:rsidRPr="00466E3B" w:rsidDel="00AA351D">
            <w:rPr>
              <w:rFonts w:asciiTheme="minorHAnsi" w:eastAsia="SimSun" w:hAnsiTheme="minorHAnsi" w:cs="Times New Roman"/>
              <w:color w:val="auto"/>
              <w:kern w:val="2"/>
              <w:lang w:eastAsia="zh-CN"/>
            </w:rPr>
            <w:delText xml:space="preserve">PDMS) </w:delText>
          </w:r>
        </w:del>
      </w:ins>
      <w:ins w:id="1514" w:author="Author" w:date="2016-05-27T16:11:00Z">
        <w:del w:id="1515" w:author="Author" w:date="2016-08-24T15:49:00Z">
          <w:r w:rsidRPr="002644B9" w:rsidDel="00AA351D">
            <w:rPr>
              <w:rFonts w:ascii="Times New Roman" w:eastAsia="SimSun" w:hAnsi="Times New Roman" w:cs="Times New Roman"/>
              <w:color w:val="auto"/>
              <w:kern w:val="2"/>
              <w:lang w:eastAsia="zh-CN"/>
            </w:rPr>
            <w:delText xml:space="preserve"> channel</w:delText>
          </w:r>
        </w:del>
      </w:ins>
      <w:ins w:id="1516" w:author="Author" w:date="2016-08-24T15:49:00Z">
        <w:r w:rsidR="00AA351D" w:rsidRPr="00466E3B">
          <w:rPr>
            <w:rFonts w:asciiTheme="minorHAnsi" w:eastAsia="SimSun" w:hAnsiTheme="minorHAnsi" w:cs="Times New Roman"/>
            <w:color w:val="auto"/>
            <w:kern w:val="2"/>
            <w:lang w:eastAsia="zh-CN"/>
          </w:rPr>
          <w:t xml:space="preserve">PDMS) </w:t>
        </w:r>
        <w:r w:rsidR="00AA351D" w:rsidRPr="002644B9">
          <w:rPr>
            <w:rFonts w:ascii="Times New Roman" w:eastAsia="SimSun" w:hAnsi="Times New Roman" w:cs="Times New Roman"/>
            <w:color w:val="auto"/>
            <w:kern w:val="2"/>
            <w:lang w:eastAsia="zh-CN"/>
          </w:rPr>
          <w:t>channel</w:t>
        </w:r>
      </w:ins>
      <w:ins w:id="1517" w:author="Author" w:date="2016-05-27T16:11:00Z">
        <w:r w:rsidRPr="002644B9">
          <w:rPr>
            <w:rFonts w:ascii="Times New Roman" w:eastAsia="SimSun" w:hAnsi="Times New Roman" w:cs="Times New Roman"/>
            <w:color w:val="auto"/>
            <w:kern w:val="2"/>
            <w:lang w:eastAsia="zh-CN"/>
          </w:rPr>
          <w:t xml:space="preserve"> with a width of 500 µm, a height of 75 µm, and a length of several centimeters. The CAD file specifying the dimensions of the transparency mask used to make a 5cm long channel can be found in the “CAD_for_PDMS” subfolder of the “Optogenetic-Chemostat-Files” folder downloaded from the GitHub repository. The mold can be made with the transparency mask using standard photolithography techniques and SU8-50 photoresist.</w:t>
        </w:r>
      </w:ins>
    </w:p>
    <w:p w14:paraId="3F0816BB" w14:textId="77777777" w:rsidR="006C28BB" w:rsidRPr="002644B9" w:rsidRDefault="006C28BB" w:rsidP="006C28BB">
      <w:pPr>
        <w:pStyle w:val="ListParagraph2"/>
        <w:numPr>
          <w:ilvl w:val="1"/>
          <w:numId w:val="24"/>
        </w:numPr>
        <w:spacing w:line="240" w:lineRule="auto"/>
        <w:jc w:val="left"/>
        <w:rPr>
          <w:ins w:id="1518" w:author="Author" w:date="2016-05-27T16:11:00Z"/>
          <w:rFonts w:ascii="Times New Roman" w:eastAsia="SimSun" w:hAnsi="Times New Roman" w:cs="Times New Roman"/>
          <w:color w:val="auto"/>
          <w:kern w:val="2"/>
          <w:lang w:eastAsia="zh-CN"/>
        </w:rPr>
      </w:pPr>
      <w:ins w:id="1519" w:author="Author" w:date="2016-05-27T16:11:00Z">
        <w:r w:rsidRPr="002644B9">
          <w:rPr>
            <w:rFonts w:ascii="Times New Roman" w:eastAsia="SimSun" w:hAnsi="Times New Roman" w:cs="Times New Roman"/>
            <w:color w:val="auto"/>
            <w:kern w:val="2"/>
            <w:lang w:eastAsia="zh-CN"/>
          </w:rPr>
          <w:t xml:space="preserve">Pour PDMS onto the mold using a 1: 9 curing agent to monomer ratio. </w:t>
        </w:r>
      </w:ins>
    </w:p>
    <w:p w14:paraId="345CD2AF" w14:textId="77777777" w:rsidR="006C28BB" w:rsidRPr="002644B9" w:rsidRDefault="006C28BB" w:rsidP="006C28BB">
      <w:pPr>
        <w:pStyle w:val="ListParagraph2"/>
        <w:numPr>
          <w:ilvl w:val="1"/>
          <w:numId w:val="24"/>
        </w:numPr>
        <w:spacing w:line="240" w:lineRule="auto"/>
        <w:jc w:val="left"/>
        <w:rPr>
          <w:ins w:id="1520" w:author="Author" w:date="2016-05-27T16:11:00Z"/>
          <w:rFonts w:ascii="Times New Roman" w:eastAsia="SimSun" w:hAnsi="Times New Roman" w:cs="Times New Roman"/>
          <w:color w:val="auto"/>
          <w:kern w:val="2"/>
          <w:lang w:eastAsia="zh-CN"/>
        </w:rPr>
      </w:pPr>
      <w:ins w:id="1521" w:author="Author" w:date="2016-05-27T16:11:00Z">
        <w:r w:rsidRPr="002644B9">
          <w:rPr>
            <w:rFonts w:ascii="Times New Roman" w:eastAsia="SimSun" w:hAnsi="Times New Roman" w:cs="Times New Roman"/>
            <w:color w:val="auto"/>
            <w:kern w:val="2"/>
            <w:lang w:eastAsia="zh-CN"/>
          </w:rPr>
          <w:t>Cure the PDMS for 2 hours, or overnight, at 65</w:t>
        </w:r>
        <w:r w:rsidRPr="002644B9">
          <w:rPr>
            <w:rFonts w:ascii="Times New Roman" w:eastAsia="SimSun" w:hAnsi="Times New Roman" w:cs="Times New Roman"/>
            <w:color w:val="auto"/>
            <w:kern w:val="2"/>
            <w:vertAlign w:val="superscript"/>
            <w:lang w:eastAsia="zh-CN"/>
          </w:rPr>
          <w:t>0</w:t>
        </w:r>
        <w:r w:rsidRPr="002644B9">
          <w:rPr>
            <w:rFonts w:ascii="Times New Roman" w:eastAsia="SimSun" w:hAnsi="Times New Roman" w:cs="Times New Roman"/>
            <w:color w:val="auto"/>
            <w:kern w:val="2"/>
            <w:lang w:eastAsia="zh-CN"/>
          </w:rPr>
          <w:t>C and then cut it from the mask with a razor blade. Be careful not to break the fragile mold.</w:t>
        </w:r>
      </w:ins>
    </w:p>
    <w:p w14:paraId="680B59BD" w14:textId="77777777" w:rsidR="006C28BB" w:rsidRPr="002644B9" w:rsidRDefault="006C28BB" w:rsidP="006C28BB">
      <w:pPr>
        <w:pStyle w:val="ListParagraph2"/>
        <w:numPr>
          <w:ilvl w:val="1"/>
          <w:numId w:val="24"/>
        </w:numPr>
        <w:spacing w:line="240" w:lineRule="auto"/>
        <w:jc w:val="left"/>
        <w:rPr>
          <w:ins w:id="1522" w:author="Author" w:date="2016-05-27T16:11:00Z"/>
          <w:rFonts w:ascii="Times New Roman" w:eastAsia="SimSun" w:hAnsi="Times New Roman" w:cs="Times New Roman"/>
          <w:color w:val="auto"/>
          <w:kern w:val="2"/>
          <w:lang w:eastAsia="zh-CN"/>
        </w:rPr>
      </w:pPr>
      <w:ins w:id="1523" w:author="Author" w:date="2016-05-27T16:11:00Z">
        <w:r w:rsidRPr="002644B9">
          <w:rPr>
            <w:rFonts w:ascii="Times New Roman" w:eastAsia="SimSun" w:hAnsi="Times New Roman" w:cs="Times New Roman"/>
            <w:color w:val="auto"/>
            <w:kern w:val="2"/>
            <w:lang w:eastAsia="zh-CN"/>
          </w:rPr>
          <w:t>Use a 1.2mm ID hole puncher to punch holes at both ends of the channel. Press the hole puncher against the channel side, and insert it through to the other end.</w:t>
        </w:r>
      </w:ins>
    </w:p>
    <w:p w14:paraId="167EA385" w14:textId="77777777" w:rsidR="006C28BB" w:rsidRPr="002644B9" w:rsidRDefault="006C28BB" w:rsidP="006C28BB">
      <w:pPr>
        <w:pStyle w:val="ListParagraph2"/>
        <w:numPr>
          <w:ilvl w:val="1"/>
          <w:numId w:val="24"/>
        </w:numPr>
        <w:spacing w:line="240" w:lineRule="auto"/>
        <w:jc w:val="left"/>
        <w:rPr>
          <w:ins w:id="1524" w:author="Author" w:date="2016-05-27T16:11:00Z"/>
          <w:rFonts w:ascii="Times New Roman" w:eastAsia="SimSun" w:hAnsi="Times New Roman" w:cs="Times New Roman"/>
          <w:color w:val="auto"/>
          <w:kern w:val="2"/>
          <w:lang w:eastAsia="zh-CN"/>
        </w:rPr>
      </w:pPr>
      <w:ins w:id="1525" w:author="Author" w:date="2016-05-27T16:11:00Z">
        <w:r w:rsidRPr="002644B9">
          <w:rPr>
            <w:rFonts w:ascii="Times New Roman" w:eastAsia="SimSun" w:hAnsi="Times New Roman" w:cs="Times New Roman"/>
            <w:color w:val="auto"/>
            <w:kern w:val="2"/>
            <w:lang w:eastAsia="zh-CN"/>
          </w:rPr>
          <w:t xml:space="preserve"> Plasma bond the PDMS to the glass</w:t>
        </w:r>
        <w:r w:rsidRPr="002644B9">
          <w:rPr>
            <w:rFonts w:ascii="Times New Roman" w:eastAsia="SimSun" w:hAnsi="Times New Roman" w:cs="Times New Roman"/>
            <w:color w:val="auto"/>
            <w:kern w:val="2"/>
            <w:vertAlign w:val="superscript"/>
            <w:lang w:eastAsia="zh-CN"/>
          </w:rPr>
          <w:fldChar w:fldCharType="begin" w:fldLock="1"/>
        </w:r>
        <w:r>
          <w:rPr>
            <w:rFonts w:ascii="Times New Roman" w:eastAsia="SimSun" w:hAnsi="Times New Roman" w:cs="Times New Roman"/>
            <w:color w:val="auto"/>
            <w:kern w:val="2"/>
            <w:vertAlign w:val="superscript"/>
            <w:lang w:eastAsia="zh-CN"/>
          </w:rPr>
          <w:instrText>ADDIN CSL_CITATION { "citationItems" : [ { "id" : "ITEM-1", "itemData" : { "DOI" : "10.1109/JMEMS.2005.844746", "ISBN" : "1057-7157", "ISSN" : "10577157", "abstract" : " An issue in microfabrication of the fluidic channels in glass/poly (dimethyl siloxane) (PDMS) is the absence of a well-defined study of the bonding strength between the surfaces making up these channels. Although most of the research papers mention the use of oxygen plasma for developing chemical (siloxane) bonds between the participating surfaces, yet they only define a certain set of parameters, tailored to a specific setup. An important requirement of all the microfluidics/biosensors industry is the development of a general regime, which defines a systematic method of gauging the bond strength between the participating surfaces in advance by correlation to a common parameter. This enhances the reliability of the devices and also gives a structured approach to its future large-scale manufacturing. In this paper, we explore the possibility of the existence of a common scale, which can be used to gauge bond strength between various surfaces. We find that the changes in wettability of surfaces owing to various levels of plasma exposure can be a useful parameter to gauge the bond strength. We obtained a good correlation between contact angle of deionized water (a direct measure of wettability) on the PDMS and glass surfaces based on various dosages or oxygen plasma treatment. The exposure was done first in an inductively coupled high-density (ICP) plasma system and then in plasma enhanced chemical vapor deposition (PECVD) system. This was followed by the measurement of bond strength by use or the standardized blister test.", "author" : [ { "dropping-particle" : "", "family" : "Bhattacharya", "given" : "Shantanu", "non-dropping-particle" : "", "parse-names" : false, "suffix" : "" }, { "dropping-particle" : "", "family" : "Datta", "given" : "Arindom", "non-dropping-particle" : "", "parse-names" : false, "suffix" : "" }, { "dropping-particle" : "", "family" : "Berg", "given" : "Jordan M.", "non-dropping-particle" : "", "parse-names" : false, "suffix" : "" }, { "dropping-particle" : "", "family" : "Gangopadhyay", "given" : "Shubhra", "non-dropping-particle" : "", "parse-names" : false, "suffix" : "" } ], "container-title" : "Journal of Microelectromechanical Systems", "id" : "ITEM-1", "issue" : "3", "issued" : { "date-parts" : [ [ "2005" ] ] }, "note" : "PDMS, Plasma", "page" : "590-597", "title" : "Studies on surface wettability of poly(dimethyl) siloxane (PDMS) and glass under oxygen-plasma treatment and correlation with bond strength", "type" : "article-journal", "volume" : "14" }, "uris" : [ "http://www.mendeley.com/documents/?uuid=be8bcbef-8be4-4835-8d8b-2b7fa8d17d42" ] } ], "mendeley" : { "formattedCitation" : "&lt;sup&gt;32&lt;/sup&gt;", "plainTextFormattedCitation" : "32", "previouslyFormattedCitation" : "&lt;sup&gt;26&lt;/sup&gt;" }, "properties" : { "noteIndex" : 0 }, "schema" : "https://github.com/citation-style-language/schema/raw/master/csl-citation.json" }</w:instrText>
        </w:r>
        <w:r w:rsidRPr="002644B9">
          <w:rPr>
            <w:rFonts w:ascii="Times New Roman" w:eastAsia="SimSun" w:hAnsi="Times New Roman" w:cs="Times New Roman"/>
            <w:color w:val="auto"/>
            <w:kern w:val="2"/>
            <w:vertAlign w:val="superscript"/>
            <w:lang w:eastAsia="zh-CN"/>
          </w:rPr>
          <w:fldChar w:fldCharType="separate"/>
        </w:r>
        <w:r w:rsidRPr="00A45E10">
          <w:rPr>
            <w:rFonts w:ascii="Times New Roman" w:eastAsia="SimSun" w:hAnsi="Times New Roman" w:cs="Times New Roman"/>
            <w:noProof/>
            <w:color w:val="auto"/>
            <w:kern w:val="2"/>
            <w:vertAlign w:val="superscript"/>
            <w:lang w:eastAsia="zh-CN"/>
          </w:rPr>
          <w:t>32</w:t>
        </w:r>
        <w:r w:rsidRPr="002644B9">
          <w:rPr>
            <w:rFonts w:ascii="Times New Roman" w:eastAsia="SimSun" w:hAnsi="Times New Roman" w:cs="Times New Roman"/>
            <w:color w:val="auto"/>
            <w:kern w:val="2"/>
            <w:vertAlign w:val="superscript"/>
            <w:lang w:eastAsia="zh-CN"/>
          </w:rPr>
          <w:fldChar w:fldCharType="end"/>
        </w:r>
        <w:r w:rsidRPr="002644B9">
          <w:rPr>
            <w:rFonts w:ascii="Times New Roman" w:eastAsia="SimSun" w:hAnsi="Times New Roman" w:cs="Times New Roman"/>
            <w:color w:val="auto"/>
            <w:kern w:val="2"/>
            <w:lang w:eastAsia="zh-CN"/>
          </w:rPr>
          <w:t>. This step is important because incorrect plasma bonding can cause the PDMS to delaminate from the glass. The McClean lab’s plasma bonding instructions are available on openwetware (</w:t>
        </w:r>
        <w:r>
          <w:fldChar w:fldCharType="begin"/>
        </w:r>
        <w:r>
          <w:instrText xml:space="preserve"> HYPERLINK "http://openwetware.org/wiki/McClean:_Flow_Cells" </w:instrText>
        </w:r>
        <w:r>
          <w:fldChar w:fldCharType="separate"/>
        </w:r>
        <w:r w:rsidRPr="002644B9">
          <w:rPr>
            <w:rStyle w:val="Hyperlink"/>
            <w:rFonts w:ascii="Times New Roman" w:eastAsia="SimSun" w:hAnsi="Times New Roman" w:cs="Times New Roman"/>
            <w:kern w:val="2"/>
            <w:u w:val="none"/>
            <w:lang w:eastAsia="zh-CN"/>
          </w:rPr>
          <w:t>http://openwetware.org/wiki/McClean:_Flow_Cells</w:t>
        </w:r>
        <w:r>
          <w:rPr>
            <w:rStyle w:val="Hyperlink"/>
            <w:rFonts w:ascii="Times New Roman" w:eastAsia="SimSun" w:hAnsi="Times New Roman" w:cs="Times New Roman"/>
            <w:kern w:val="2"/>
            <w:u w:val="none"/>
            <w:lang w:eastAsia="zh-CN"/>
          </w:rPr>
          <w:fldChar w:fldCharType="end"/>
        </w:r>
        <w:r w:rsidRPr="002644B9">
          <w:rPr>
            <w:rFonts w:ascii="Times New Roman" w:eastAsia="SimSun" w:hAnsi="Times New Roman" w:cs="Times New Roman"/>
            <w:color w:val="auto"/>
            <w:kern w:val="2"/>
            <w:lang w:eastAsia="zh-CN"/>
          </w:rPr>
          <w:t>.)</w:t>
        </w:r>
      </w:ins>
    </w:p>
    <w:p w14:paraId="1353E276" w14:textId="00B84C68" w:rsidR="006C28BB" w:rsidRDefault="006C28BB" w:rsidP="006C28BB">
      <w:pPr>
        <w:pStyle w:val="ListParagraph2"/>
        <w:numPr>
          <w:ilvl w:val="1"/>
          <w:numId w:val="24"/>
        </w:numPr>
        <w:spacing w:line="240" w:lineRule="auto"/>
        <w:jc w:val="left"/>
        <w:rPr>
          <w:ins w:id="1526" w:author="Author" w:date="2016-08-29T18:15:00Z"/>
          <w:rFonts w:ascii="Times New Roman" w:eastAsia="SimSun" w:hAnsi="Times New Roman" w:cs="Times New Roman"/>
          <w:color w:val="auto"/>
          <w:kern w:val="2"/>
          <w:lang w:eastAsia="zh-CN"/>
        </w:rPr>
      </w:pPr>
      <w:ins w:id="1527" w:author="Author" w:date="2016-05-27T16:11:00Z">
        <w:r w:rsidRPr="002644B9">
          <w:rPr>
            <w:rFonts w:ascii="Times New Roman" w:eastAsia="SimSun" w:hAnsi="Times New Roman" w:cs="Times New Roman"/>
            <w:color w:val="auto"/>
            <w:kern w:val="2"/>
            <w:lang w:eastAsia="zh-CN"/>
          </w:rPr>
          <w:t>Tape the glass to the aluminum frame, and then bake the PDMS again for 2 hours or overnight at 65</w:t>
        </w:r>
        <w:r w:rsidRPr="002644B9">
          <w:rPr>
            <w:rFonts w:ascii="Times New Roman" w:eastAsia="SimSun" w:hAnsi="Times New Roman" w:cs="Times New Roman"/>
            <w:color w:val="auto"/>
            <w:kern w:val="2"/>
            <w:vertAlign w:val="superscript"/>
            <w:lang w:eastAsia="zh-CN"/>
          </w:rPr>
          <w:t>0</w:t>
        </w:r>
        <w:r w:rsidRPr="002644B9">
          <w:rPr>
            <w:rFonts w:ascii="Times New Roman" w:eastAsia="SimSun" w:hAnsi="Times New Roman" w:cs="Times New Roman"/>
            <w:color w:val="auto"/>
            <w:kern w:val="2"/>
            <w:lang w:eastAsia="zh-CN"/>
          </w:rPr>
          <w:t>C.</w:t>
        </w:r>
      </w:ins>
    </w:p>
    <w:p w14:paraId="3957E628" w14:textId="70A3E6E1" w:rsidR="00685B08" w:rsidRDefault="00685B08" w:rsidP="00685B08">
      <w:pPr>
        <w:pStyle w:val="ListParagraph2"/>
        <w:spacing w:line="240" w:lineRule="auto"/>
        <w:ind w:left="555"/>
        <w:jc w:val="left"/>
        <w:rPr>
          <w:ins w:id="1528" w:author="Author" w:date="2016-08-29T18:15:00Z"/>
          <w:rFonts w:ascii="Times New Roman" w:eastAsia="SimSun" w:hAnsi="Times New Roman" w:cs="Times New Roman"/>
          <w:color w:val="auto"/>
          <w:kern w:val="2"/>
          <w:lang w:eastAsia="zh-CN"/>
        </w:rPr>
        <w:pPrChange w:id="1529" w:author="Author" w:date="2016-08-29T18:15:00Z">
          <w:pPr>
            <w:pStyle w:val="ListParagraph2"/>
            <w:numPr>
              <w:ilvl w:val="1"/>
              <w:numId w:val="24"/>
            </w:numPr>
            <w:spacing w:line="240" w:lineRule="auto"/>
            <w:ind w:left="555" w:hanging="555"/>
            <w:jc w:val="left"/>
          </w:pPr>
        </w:pPrChange>
      </w:pPr>
    </w:p>
    <w:p w14:paraId="5ADD432B" w14:textId="36A3CB14" w:rsidR="00685B08" w:rsidRDefault="00685B08" w:rsidP="00685B08">
      <w:pPr>
        <w:pStyle w:val="ListParagraph2"/>
        <w:spacing w:line="240" w:lineRule="auto"/>
        <w:ind w:left="555"/>
        <w:jc w:val="left"/>
        <w:rPr>
          <w:ins w:id="1530" w:author="Author" w:date="2016-08-29T18:15:00Z"/>
          <w:rFonts w:ascii="Times New Roman" w:eastAsia="SimSun" w:hAnsi="Times New Roman" w:cs="Times New Roman"/>
          <w:color w:val="auto"/>
          <w:kern w:val="2"/>
          <w:lang w:eastAsia="zh-CN"/>
        </w:rPr>
        <w:pPrChange w:id="1531" w:author="Author" w:date="2016-08-29T18:15:00Z">
          <w:pPr>
            <w:pStyle w:val="ListParagraph2"/>
            <w:numPr>
              <w:ilvl w:val="1"/>
              <w:numId w:val="24"/>
            </w:numPr>
            <w:spacing w:line="240" w:lineRule="auto"/>
            <w:ind w:left="555" w:hanging="555"/>
            <w:jc w:val="left"/>
          </w:pPr>
        </w:pPrChange>
      </w:pPr>
      <w:ins w:id="1532" w:author="Author" w:date="2016-08-29T18:15:00Z">
        <w:r w:rsidRPr="00685B08">
          <w:rPr>
            <w:rFonts w:ascii="Times New Roman" w:eastAsia="SimSun" w:hAnsi="Times New Roman" w:cs="Times New Roman"/>
            <w:color w:val="auto"/>
            <w:kern w:val="2"/>
            <w:lang w:eastAsia="zh-CN"/>
          </w:rPr>
          <w:drawing>
            <wp:inline distT="0" distB="0" distL="0" distR="0" wp14:anchorId="664A3F6B" wp14:editId="496FE614">
              <wp:extent cx="3171825" cy="1257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1825" cy="1257300"/>
                      </a:xfrm>
                      <a:prstGeom prst="rect">
                        <a:avLst/>
                      </a:prstGeom>
                    </pic:spPr>
                  </pic:pic>
                </a:graphicData>
              </a:graphic>
            </wp:inline>
          </w:drawing>
        </w:r>
      </w:ins>
    </w:p>
    <w:p w14:paraId="44B27F9A" w14:textId="06B1BBD5" w:rsidR="00685B08" w:rsidRPr="00685B08" w:rsidRDefault="00685B08" w:rsidP="00685B08">
      <w:pPr>
        <w:pStyle w:val="ListParagraph2"/>
        <w:spacing w:line="240" w:lineRule="auto"/>
        <w:ind w:left="555"/>
        <w:jc w:val="left"/>
        <w:rPr>
          <w:ins w:id="1533" w:author="Author" w:date="2016-05-27T16:34:00Z"/>
          <w:rFonts w:ascii="Times New Roman" w:eastAsia="SimSun" w:hAnsi="Times New Roman" w:cs="Times New Roman"/>
          <w:color w:val="auto"/>
          <w:kern w:val="2"/>
          <w:lang w:eastAsia="zh-CN"/>
          <w:rPrChange w:id="1534" w:author="Author" w:date="2016-08-29T18:15:00Z">
            <w:rPr>
              <w:ins w:id="1535" w:author="Author" w:date="2016-05-27T16:34:00Z"/>
              <w:rFonts w:ascii="Times New Roman" w:eastAsia="SimSun" w:hAnsi="Times New Roman" w:cs="Times New Roman"/>
              <w:color w:val="auto"/>
              <w:kern w:val="2"/>
              <w:lang w:eastAsia="zh-CN"/>
            </w:rPr>
          </w:rPrChange>
        </w:rPr>
        <w:pPrChange w:id="1536" w:author="Author" w:date="2016-08-29T18:15:00Z">
          <w:pPr>
            <w:pStyle w:val="ListParagraph2"/>
            <w:numPr>
              <w:ilvl w:val="1"/>
              <w:numId w:val="24"/>
            </w:numPr>
            <w:spacing w:line="240" w:lineRule="auto"/>
            <w:ind w:left="555" w:hanging="555"/>
            <w:jc w:val="left"/>
          </w:pPr>
        </w:pPrChange>
      </w:pPr>
      <w:ins w:id="1537" w:author="Author" w:date="2016-08-29T18:15:00Z">
        <w:r>
          <w:rPr>
            <w:rFonts w:ascii="Times New Roman" w:eastAsia="SimSun" w:hAnsi="Times New Roman" w:cs="Times New Roman"/>
            <w:b/>
            <w:color w:val="auto"/>
            <w:kern w:val="2"/>
            <w:lang w:eastAsia="zh-CN"/>
          </w:rPr>
          <w:t>Diagram of microfluidic channel.</w:t>
        </w:r>
        <w:r>
          <w:rPr>
            <w:rFonts w:ascii="Times New Roman" w:eastAsia="SimSun" w:hAnsi="Times New Roman" w:cs="Times New Roman"/>
            <w:color w:val="auto"/>
            <w:kern w:val="2"/>
            <w:lang w:eastAsia="zh-CN"/>
          </w:rPr>
          <w:t xml:space="preserve"> These are the dimensions of the microfluidic channel that we used to collect representative results.</w:t>
        </w:r>
      </w:ins>
      <w:bookmarkStart w:id="1538" w:name="_GoBack"/>
      <w:bookmarkEnd w:id="1538"/>
    </w:p>
    <w:p w14:paraId="142384BD" w14:textId="77777777" w:rsidR="00060112" w:rsidRPr="002644B9" w:rsidRDefault="00060112" w:rsidP="00060112">
      <w:pPr>
        <w:pStyle w:val="NormalWeb"/>
        <w:numPr>
          <w:ilvl w:val="0"/>
          <w:numId w:val="24"/>
        </w:numPr>
        <w:spacing w:before="0" w:beforeAutospacing="0" w:after="160" w:afterAutospacing="0" w:line="240" w:lineRule="auto"/>
        <w:jc w:val="left"/>
        <w:rPr>
          <w:ins w:id="1539" w:author="Author" w:date="2016-05-27T16:34:00Z"/>
          <w:rFonts w:ascii="Times New Roman" w:hAnsi="Times New Roman" w:cs="Times New Roman"/>
          <w:b/>
          <w:bCs/>
          <w:color w:val="auto"/>
        </w:rPr>
      </w:pPr>
      <w:ins w:id="1540" w:author="Author" w:date="2016-05-27T16:34:00Z">
        <w:r>
          <w:rPr>
            <w:rFonts w:ascii="Times New Roman" w:hAnsi="Times New Roman" w:cs="Times New Roman"/>
            <w:b/>
            <w:bCs/>
            <w:color w:val="auto"/>
          </w:rPr>
          <w:t>Autoclave the continuous culturing system</w:t>
        </w:r>
      </w:ins>
    </w:p>
    <w:p w14:paraId="31A7FF28" w14:textId="77777777" w:rsidR="00060112" w:rsidRPr="002644B9" w:rsidRDefault="00060112" w:rsidP="00060112">
      <w:pPr>
        <w:pStyle w:val="NormalWeb"/>
        <w:numPr>
          <w:ilvl w:val="1"/>
          <w:numId w:val="24"/>
        </w:numPr>
        <w:spacing w:before="0" w:beforeAutospacing="0" w:after="160" w:afterAutospacing="0" w:line="240" w:lineRule="auto"/>
        <w:jc w:val="left"/>
        <w:rPr>
          <w:ins w:id="1541" w:author="Author" w:date="2016-05-27T16:34:00Z"/>
          <w:rFonts w:ascii="Times New Roman" w:hAnsi="Times New Roman" w:cs="Times New Roman"/>
          <w:bCs/>
          <w:color w:val="auto"/>
        </w:rPr>
      </w:pPr>
      <w:ins w:id="1542" w:author="Author" w:date="2016-05-27T16:34:00Z">
        <w:r w:rsidRPr="002644B9">
          <w:rPr>
            <w:rFonts w:ascii="Times New Roman" w:hAnsi="Times New Roman" w:cs="Times New Roman"/>
            <w:bCs/>
            <w:color w:val="auto"/>
          </w:rPr>
          <w:t>Wrap the top of the media flask with a roughly 4” by 10” rectangle of aluminum foil. In the autoclave, the rubber stopper must be on the flask sideways so that it does not form an air-tight seal. The curtain of aluminum foil will make it easy to press the cap down into the media flask after it has been autoclaved without contaminating the flask, and will remain useful as a precautionary layer to keep contaminants away from the lid of the media flask.</w:t>
        </w:r>
      </w:ins>
    </w:p>
    <w:p w14:paraId="14F479BA" w14:textId="77777777" w:rsidR="00060112" w:rsidRPr="002644B9" w:rsidRDefault="00060112" w:rsidP="00060112">
      <w:pPr>
        <w:pStyle w:val="NormalWeb"/>
        <w:numPr>
          <w:ilvl w:val="1"/>
          <w:numId w:val="24"/>
        </w:numPr>
        <w:spacing w:before="0" w:beforeAutospacing="0" w:after="160" w:afterAutospacing="0" w:line="240" w:lineRule="auto"/>
        <w:jc w:val="left"/>
        <w:rPr>
          <w:ins w:id="1543" w:author="Author" w:date="2016-05-27T16:34:00Z"/>
          <w:rFonts w:ascii="Times New Roman" w:hAnsi="Times New Roman" w:cs="Times New Roman"/>
          <w:bCs/>
          <w:color w:val="auto"/>
        </w:rPr>
      </w:pPr>
      <w:ins w:id="1544" w:author="Author" w:date="2016-05-27T16:34:00Z">
        <w:r w:rsidRPr="002644B9">
          <w:rPr>
            <w:rFonts w:ascii="Times New Roman" w:hAnsi="Times New Roman" w:cs="Times New Roman"/>
            <w:bCs/>
            <w:color w:val="auto"/>
          </w:rPr>
          <w:t>Wrap a similar curtain around the top of the bioreactor’s lid. The lid should be on loosely before it is autoclaved. The curtain will make it easy to tighten the lid without contaminating the bioreactor, and will remain useful as an additional precautionary layer to keep contaminates away from the lid of the bioreactor.</w:t>
        </w:r>
      </w:ins>
    </w:p>
    <w:p w14:paraId="01EE8008" w14:textId="77777777" w:rsidR="00060112" w:rsidRPr="002644B9" w:rsidRDefault="00060112" w:rsidP="00060112">
      <w:pPr>
        <w:pStyle w:val="NormalWeb"/>
        <w:numPr>
          <w:ilvl w:val="1"/>
          <w:numId w:val="24"/>
        </w:numPr>
        <w:spacing w:before="0" w:beforeAutospacing="0" w:after="160" w:afterAutospacing="0" w:line="240" w:lineRule="auto"/>
        <w:jc w:val="left"/>
        <w:rPr>
          <w:ins w:id="1545" w:author="Author" w:date="2016-05-27T16:34:00Z"/>
          <w:rFonts w:ascii="Times New Roman" w:hAnsi="Times New Roman" w:cs="Times New Roman"/>
          <w:bCs/>
          <w:color w:val="auto"/>
        </w:rPr>
      </w:pPr>
      <w:ins w:id="1546" w:author="Author" w:date="2016-05-27T16:34:00Z">
        <w:r w:rsidRPr="002644B9">
          <w:rPr>
            <w:rFonts w:ascii="Times New Roman" w:hAnsi="Times New Roman" w:cs="Times New Roman"/>
            <w:bCs/>
            <w:color w:val="auto"/>
          </w:rPr>
          <w:t xml:space="preserve">Tape the end of the tube </w:t>
        </w:r>
      </w:ins>
      <w:ins w:id="1547" w:author="Author" w:date="2016-05-27T16:46:00Z">
        <w:r w:rsidR="00E341F4">
          <w:rPr>
            <w:rFonts w:ascii="Times New Roman" w:hAnsi="Times New Roman" w:cs="Times New Roman"/>
            <w:bCs/>
            <w:color w:val="auto"/>
          </w:rPr>
          <w:t xml:space="preserve">5 in figure 6 </w:t>
        </w:r>
      </w:ins>
      <w:ins w:id="1548" w:author="Author" w:date="2016-05-27T16:34:00Z">
        <w:r w:rsidRPr="002644B9">
          <w:rPr>
            <w:rFonts w:ascii="Times New Roman" w:hAnsi="Times New Roman" w:cs="Times New Roman"/>
            <w:bCs/>
            <w:color w:val="auto"/>
          </w:rPr>
          <w:t>onto the media flask. It will be connected to the media flask’s tube after the media flask has been filled with media, and taping it here keeps it where it will need to be.</w:t>
        </w:r>
      </w:ins>
    </w:p>
    <w:p w14:paraId="35B273DF" w14:textId="77777777" w:rsidR="00060112" w:rsidRPr="002644B9" w:rsidRDefault="00060112" w:rsidP="00060112">
      <w:pPr>
        <w:pStyle w:val="NormalWeb"/>
        <w:numPr>
          <w:ilvl w:val="1"/>
          <w:numId w:val="24"/>
        </w:numPr>
        <w:spacing w:before="0" w:beforeAutospacing="0" w:after="160" w:afterAutospacing="0" w:line="240" w:lineRule="auto"/>
        <w:jc w:val="left"/>
        <w:rPr>
          <w:ins w:id="1549" w:author="Author" w:date="2016-05-27T16:34:00Z"/>
          <w:rFonts w:ascii="Times New Roman" w:hAnsi="Times New Roman" w:cs="Times New Roman"/>
          <w:bCs/>
          <w:color w:val="auto"/>
        </w:rPr>
      </w:pPr>
      <w:ins w:id="1550" w:author="Author" w:date="2016-05-27T16:34:00Z">
        <w:r w:rsidRPr="002644B9">
          <w:rPr>
            <w:rFonts w:ascii="Times New Roman" w:hAnsi="Times New Roman" w:cs="Times New Roman"/>
            <w:bCs/>
            <w:color w:val="auto"/>
          </w:rPr>
          <w:t>Attach autoclave tape to one of the containers, and autoclave them according to your laboratories autoclave procedure. The chemostat assembly has not been tested to see if it can withstand temperatures above 251</w:t>
        </w:r>
        <w:r w:rsidRPr="002644B9">
          <w:rPr>
            <w:rFonts w:ascii="Times New Roman" w:hAnsi="Times New Roman" w:cs="Times New Roman"/>
            <w:bCs/>
            <w:color w:val="auto"/>
            <w:vertAlign w:val="superscript"/>
          </w:rPr>
          <w:t>0</w:t>
        </w:r>
        <w:r w:rsidRPr="002644B9">
          <w:rPr>
            <w:rFonts w:ascii="Times New Roman" w:hAnsi="Times New Roman" w:cs="Times New Roman"/>
            <w:bCs/>
            <w:color w:val="auto"/>
          </w:rPr>
          <w:t>F, so do not autoclave above this temperature unless necessary.</w:t>
        </w:r>
      </w:ins>
    </w:p>
    <w:p w14:paraId="1A13F800" w14:textId="77777777" w:rsidR="00060112" w:rsidRPr="002644B9" w:rsidRDefault="00060112" w:rsidP="00060112">
      <w:pPr>
        <w:pStyle w:val="NormalWeb"/>
        <w:numPr>
          <w:ilvl w:val="1"/>
          <w:numId w:val="24"/>
        </w:numPr>
        <w:spacing w:before="0" w:beforeAutospacing="0" w:after="160" w:afterAutospacing="0" w:line="240" w:lineRule="auto"/>
        <w:jc w:val="left"/>
        <w:rPr>
          <w:ins w:id="1551" w:author="Author" w:date="2016-05-27T16:34:00Z"/>
          <w:rFonts w:ascii="Times New Roman" w:hAnsi="Times New Roman" w:cs="Times New Roman"/>
          <w:bCs/>
          <w:color w:val="auto"/>
        </w:rPr>
      </w:pPr>
      <w:ins w:id="1552" w:author="Author" w:date="2016-05-27T16:34:00Z">
        <w:r w:rsidRPr="002644B9">
          <w:rPr>
            <w:rFonts w:ascii="Times New Roman" w:hAnsi="Times New Roman" w:cs="Times New Roman"/>
            <w:bCs/>
            <w:color w:val="auto"/>
          </w:rPr>
          <w:t xml:space="preserve">After the autoclave cycle has finished, ensure that the autoclave tape indicates that the autoclave indeed sterilized the containers. </w:t>
        </w:r>
      </w:ins>
    </w:p>
    <w:p w14:paraId="0B1DD525" w14:textId="77777777" w:rsidR="00060112" w:rsidRPr="002644B9" w:rsidRDefault="00060112" w:rsidP="00060112">
      <w:pPr>
        <w:pStyle w:val="NormalWeb"/>
        <w:numPr>
          <w:ilvl w:val="1"/>
          <w:numId w:val="24"/>
        </w:numPr>
        <w:spacing w:before="0" w:beforeAutospacing="0" w:after="160" w:afterAutospacing="0" w:line="240" w:lineRule="auto"/>
        <w:jc w:val="left"/>
        <w:rPr>
          <w:ins w:id="1553" w:author="Author" w:date="2016-05-27T16:34:00Z"/>
          <w:rFonts w:ascii="Times New Roman" w:hAnsi="Times New Roman" w:cs="Times New Roman"/>
          <w:bCs/>
          <w:color w:val="auto"/>
        </w:rPr>
      </w:pPr>
      <w:ins w:id="1554" w:author="Author" w:date="2016-05-27T16:34:00Z">
        <w:r w:rsidRPr="002644B9">
          <w:rPr>
            <w:rFonts w:ascii="Times New Roman" w:hAnsi="Times New Roman" w:cs="Times New Roman"/>
            <w:bCs/>
            <w:color w:val="auto"/>
          </w:rPr>
          <w:t>Wearing gloves to protect your hands, press down on the media flasks cap so that it forms an airtight seal with the media flask. Screw down the cap on the bioreactor so that it also forms an airtight seal.</w:t>
        </w:r>
      </w:ins>
    </w:p>
    <w:p w14:paraId="1286A850" w14:textId="77777777" w:rsidR="00060112" w:rsidRPr="001A287C" w:rsidRDefault="00060112">
      <w:pPr>
        <w:pStyle w:val="Revision1"/>
        <w:widowControl w:val="0"/>
        <w:numPr>
          <w:ilvl w:val="1"/>
          <w:numId w:val="24"/>
        </w:numPr>
        <w:autoSpaceDE w:val="0"/>
        <w:autoSpaceDN w:val="0"/>
        <w:adjustRightInd w:val="0"/>
        <w:spacing w:line="240" w:lineRule="auto"/>
        <w:rPr>
          <w:ins w:id="1555" w:author="Author" w:date="2016-05-27T16:11:00Z"/>
          <w:rFonts w:ascii="Times New Roman" w:eastAsia="Times New Roman" w:hAnsi="Times New Roman" w:cs="Times New Roman"/>
          <w:bCs/>
          <w:color w:val="auto"/>
          <w:lang w:eastAsia="en-US"/>
          <w:rPrChange w:id="1556" w:author="Author" w:date="2016-05-27T16:46:00Z">
            <w:rPr>
              <w:ins w:id="1557" w:author="Author" w:date="2016-05-27T16:11:00Z"/>
              <w:rFonts w:eastAsia="SimSun"/>
              <w:lang w:eastAsia="zh-CN"/>
            </w:rPr>
          </w:rPrChange>
        </w:rPr>
        <w:pPrChange w:id="1558" w:author="Author" w:date="2016-05-27T16:46:00Z">
          <w:pPr>
            <w:pStyle w:val="ListParagraph2"/>
            <w:numPr>
              <w:ilvl w:val="1"/>
              <w:numId w:val="24"/>
            </w:numPr>
            <w:spacing w:line="240" w:lineRule="auto"/>
            <w:ind w:left="555" w:hanging="555"/>
            <w:jc w:val="left"/>
          </w:pPr>
        </w:pPrChange>
      </w:pPr>
      <w:ins w:id="1559" w:author="Author" w:date="2016-05-27T16:34:00Z">
        <w:r w:rsidRPr="002644B9">
          <w:rPr>
            <w:rFonts w:ascii="Times New Roman" w:hAnsi="Times New Roman" w:cs="Times New Roman"/>
            <w:bCs/>
            <w:color w:val="auto"/>
          </w:rPr>
          <w:t>Move the chemostat to a clean work area where it can be filled with media.</w:t>
        </w:r>
      </w:ins>
    </w:p>
    <w:p w14:paraId="52F3BD8F" w14:textId="77777777" w:rsidR="00195951" w:rsidRPr="00B6270E" w:rsidDel="006C28BB" w:rsidRDefault="00195951" w:rsidP="00186D23">
      <w:pPr>
        <w:pStyle w:val="ListParagraph2"/>
        <w:numPr>
          <w:ilvl w:val="1"/>
          <w:numId w:val="24"/>
        </w:numPr>
        <w:spacing w:after="240" w:line="240" w:lineRule="auto"/>
        <w:ind w:left="0" w:firstLine="0"/>
        <w:contextualSpacing w:val="0"/>
        <w:jc w:val="left"/>
        <w:rPr>
          <w:del w:id="1560" w:author="Author" w:date="2016-05-27T16:11:00Z"/>
          <w:rFonts w:asciiTheme="minorHAnsi" w:eastAsia="SimSun" w:hAnsiTheme="minorHAnsi" w:cs="Times New Roman"/>
          <w:color w:val="auto"/>
          <w:kern w:val="2"/>
          <w:lang w:eastAsia="zh-CN"/>
        </w:rPr>
      </w:pPr>
      <w:del w:id="1561" w:author="Author" w:date="2016-05-27T16:11:00Z">
        <w:r w:rsidRPr="00B6270E" w:rsidDel="006C28BB">
          <w:rPr>
            <w:rFonts w:asciiTheme="minorHAnsi" w:eastAsia="SimSun" w:hAnsiTheme="minorHAnsi" w:cs="Times New Roman"/>
            <w:color w:val="auto"/>
            <w:kern w:val="2"/>
            <w:lang w:eastAsia="zh-CN"/>
          </w:rPr>
          <w:delText>Cure the PDMS for 2</w:delText>
        </w:r>
        <w:r w:rsidR="008E6686" w:rsidRPr="00B6270E" w:rsidDel="006C28BB">
          <w:rPr>
            <w:rFonts w:asciiTheme="minorHAnsi" w:eastAsia="SimSun" w:hAnsiTheme="minorHAnsi" w:cs="Times New Roman"/>
            <w:color w:val="auto"/>
            <w:kern w:val="2"/>
            <w:lang w:eastAsia="zh-CN"/>
          </w:rPr>
          <w:delText xml:space="preserve"> </w:delText>
        </w:r>
        <w:r w:rsidRPr="00B6270E" w:rsidDel="006C28BB">
          <w:rPr>
            <w:rFonts w:asciiTheme="minorHAnsi" w:eastAsia="SimSun" w:hAnsiTheme="minorHAnsi" w:cs="Times New Roman"/>
            <w:color w:val="auto"/>
            <w:kern w:val="2"/>
            <w:lang w:eastAsia="zh-CN"/>
          </w:rPr>
          <w:delText>hr</w:delText>
        </w:r>
        <w:r w:rsidR="00F3171C" w:rsidRPr="00B6270E" w:rsidDel="006C28BB">
          <w:rPr>
            <w:rFonts w:asciiTheme="minorHAnsi" w:eastAsia="SimSun" w:hAnsiTheme="minorHAnsi" w:cs="Times New Roman"/>
            <w:color w:val="auto"/>
            <w:kern w:val="2"/>
            <w:lang w:eastAsia="zh-CN"/>
          </w:rPr>
          <w:delText xml:space="preserve"> </w:delText>
        </w:r>
        <w:r w:rsidRPr="00B6270E" w:rsidDel="006C28BB">
          <w:rPr>
            <w:rFonts w:asciiTheme="minorHAnsi" w:eastAsia="SimSun" w:hAnsiTheme="minorHAnsi" w:cs="Times New Roman"/>
            <w:color w:val="auto"/>
            <w:kern w:val="2"/>
            <w:lang w:eastAsia="zh-CN"/>
          </w:rPr>
          <w:delText>at 65</w:delText>
        </w:r>
        <w:r w:rsidR="008E6686" w:rsidRPr="00B6270E" w:rsidDel="006C28BB">
          <w:rPr>
            <w:rFonts w:asciiTheme="minorHAnsi" w:eastAsia="SimSun" w:hAnsiTheme="minorHAnsi" w:cs="Times New Roman"/>
            <w:color w:val="auto"/>
            <w:kern w:val="2"/>
            <w:lang w:eastAsia="zh-CN"/>
          </w:rPr>
          <w:delText xml:space="preserve"> </w:delText>
        </w:r>
        <w:r w:rsidR="005C7F0C" w:rsidRPr="00B6270E" w:rsidDel="006C28BB">
          <w:rPr>
            <w:rFonts w:asciiTheme="minorHAnsi" w:eastAsia="SimSun" w:hAnsiTheme="minorHAnsi" w:cs="Times New Roman"/>
            <w:color w:val="auto"/>
            <w:kern w:val="2"/>
            <w:lang w:eastAsia="zh-CN"/>
          </w:rPr>
          <w:delText>°</w:delText>
        </w:r>
        <w:r w:rsidRPr="00B6270E" w:rsidDel="006C28BB">
          <w:rPr>
            <w:rFonts w:asciiTheme="minorHAnsi" w:eastAsia="SimSun" w:hAnsiTheme="minorHAnsi" w:cs="Times New Roman"/>
            <w:color w:val="auto"/>
            <w:kern w:val="2"/>
            <w:lang w:eastAsia="zh-CN"/>
          </w:rPr>
          <w:delText>C and then cut it fr</w:delText>
        </w:r>
        <w:r w:rsidR="005C7F0C" w:rsidRPr="00B6270E" w:rsidDel="006C28BB">
          <w:rPr>
            <w:rFonts w:asciiTheme="minorHAnsi" w:eastAsia="SimSun" w:hAnsiTheme="minorHAnsi" w:cs="Times New Roman"/>
            <w:color w:val="auto"/>
            <w:kern w:val="2"/>
            <w:lang w:eastAsia="zh-CN"/>
          </w:rPr>
          <w:delText xml:space="preserve">om the mask with a razor blade.  Cut around the PDMS until it releases from the mold.  Avoid </w:delText>
        </w:r>
        <w:r w:rsidR="00370587" w:rsidRPr="00B6270E" w:rsidDel="006C28BB">
          <w:rPr>
            <w:rFonts w:asciiTheme="minorHAnsi" w:eastAsia="SimSun" w:hAnsiTheme="minorHAnsi" w:cs="Times New Roman"/>
            <w:color w:val="auto"/>
            <w:kern w:val="2"/>
            <w:lang w:eastAsia="zh-CN"/>
          </w:rPr>
          <w:delText>breaking</w:delText>
        </w:r>
        <w:r w:rsidR="005C7F0C" w:rsidRPr="00B6270E" w:rsidDel="006C28BB">
          <w:rPr>
            <w:rFonts w:asciiTheme="minorHAnsi" w:eastAsia="SimSun" w:hAnsiTheme="minorHAnsi" w:cs="Times New Roman"/>
            <w:color w:val="auto"/>
            <w:kern w:val="2"/>
            <w:lang w:eastAsia="zh-CN"/>
          </w:rPr>
          <w:delText xml:space="preserve"> the fragile wafer.</w:delText>
        </w:r>
      </w:del>
    </w:p>
    <w:p w14:paraId="6BBBEF23" w14:textId="77777777" w:rsidR="005C7F0C" w:rsidRPr="00B6270E" w:rsidDel="006C28BB" w:rsidRDefault="00195951" w:rsidP="00186D23">
      <w:pPr>
        <w:pStyle w:val="ListParagraph2"/>
        <w:numPr>
          <w:ilvl w:val="1"/>
          <w:numId w:val="24"/>
        </w:numPr>
        <w:spacing w:after="240" w:line="240" w:lineRule="auto"/>
        <w:ind w:left="0" w:firstLine="0"/>
        <w:contextualSpacing w:val="0"/>
        <w:jc w:val="left"/>
        <w:rPr>
          <w:del w:id="1562" w:author="Author" w:date="2016-05-27T16:11:00Z"/>
          <w:rFonts w:asciiTheme="minorHAnsi" w:eastAsia="SimSun" w:hAnsiTheme="minorHAnsi" w:cs="Times New Roman"/>
          <w:color w:val="auto"/>
          <w:kern w:val="2"/>
          <w:lang w:eastAsia="zh-CN"/>
        </w:rPr>
      </w:pPr>
      <w:del w:id="1563" w:author="Author" w:date="2016-05-27T16:11:00Z">
        <w:r w:rsidRPr="00B6270E" w:rsidDel="006C28BB">
          <w:rPr>
            <w:rFonts w:asciiTheme="minorHAnsi" w:eastAsia="SimSun" w:hAnsiTheme="minorHAnsi" w:cs="Times New Roman"/>
            <w:color w:val="auto"/>
            <w:kern w:val="2"/>
            <w:lang w:eastAsia="zh-CN"/>
          </w:rPr>
          <w:delText xml:space="preserve">Use a 1.2mm ID </w:delText>
        </w:r>
        <w:r w:rsidR="005C7F0C" w:rsidRPr="00B6270E" w:rsidDel="006C28BB">
          <w:rPr>
            <w:rFonts w:asciiTheme="minorHAnsi" w:eastAsia="SimSun" w:hAnsiTheme="minorHAnsi" w:cs="Times New Roman"/>
            <w:color w:val="auto"/>
            <w:kern w:val="2"/>
            <w:lang w:eastAsia="zh-CN"/>
          </w:rPr>
          <w:delText>biopsy punch</w:delText>
        </w:r>
        <w:r w:rsidRPr="00B6270E" w:rsidDel="006C28BB">
          <w:rPr>
            <w:rFonts w:asciiTheme="minorHAnsi" w:eastAsia="SimSun" w:hAnsiTheme="minorHAnsi" w:cs="Times New Roman"/>
            <w:color w:val="auto"/>
            <w:kern w:val="2"/>
            <w:lang w:eastAsia="zh-CN"/>
          </w:rPr>
          <w:delText xml:space="preserve"> to punch holes at both ends of the channel. </w:delText>
        </w:r>
      </w:del>
    </w:p>
    <w:p w14:paraId="23D209E7" w14:textId="77777777" w:rsidR="00195951" w:rsidRPr="00B6270E" w:rsidDel="006C28BB" w:rsidRDefault="00195951" w:rsidP="00186D23">
      <w:pPr>
        <w:pStyle w:val="ListParagraph2"/>
        <w:numPr>
          <w:ilvl w:val="1"/>
          <w:numId w:val="24"/>
        </w:numPr>
        <w:spacing w:after="240" w:line="240" w:lineRule="auto"/>
        <w:ind w:left="0" w:firstLine="0"/>
        <w:contextualSpacing w:val="0"/>
        <w:jc w:val="left"/>
        <w:rPr>
          <w:del w:id="1564" w:author="Author" w:date="2016-05-27T16:11:00Z"/>
          <w:rFonts w:asciiTheme="minorHAnsi" w:eastAsia="SimSun" w:hAnsiTheme="minorHAnsi" w:cs="Times New Roman"/>
          <w:color w:val="auto"/>
          <w:kern w:val="2"/>
          <w:lang w:eastAsia="zh-CN"/>
        </w:rPr>
      </w:pPr>
      <w:del w:id="1565" w:author="Author" w:date="2016-05-27T16:11:00Z">
        <w:r w:rsidRPr="00B6270E" w:rsidDel="006C28BB">
          <w:rPr>
            <w:rFonts w:asciiTheme="minorHAnsi" w:eastAsia="SimSun" w:hAnsiTheme="minorHAnsi" w:cs="Times New Roman"/>
            <w:color w:val="auto"/>
            <w:kern w:val="2"/>
            <w:lang w:eastAsia="zh-CN"/>
          </w:rPr>
          <w:delText>Plasma bond the PDMS to the glass</w:delText>
        </w:r>
        <w:r w:rsidR="00C67EC7" w:rsidRPr="00685B08" w:rsidDel="006C28BB">
          <w:rPr>
            <w:rFonts w:asciiTheme="minorHAnsi" w:eastAsia="SimSun" w:hAnsiTheme="minorHAnsi" w:cs="Times New Roman"/>
            <w:color w:val="auto"/>
            <w:kern w:val="2"/>
            <w:vertAlign w:val="superscript"/>
            <w:lang w:eastAsia="zh-CN"/>
          </w:rPr>
          <w:fldChar w:fldCharType="begin" w:fldLock="1"/>
        </w:r>
        <w:r w:rsidR="004011B3" w:rsidRPr="00FB64D8" w:rsidDel="006C28BB">
          <w:rPr>
            <w:rFonts w:asciiTheme="minorHAnsi" w:eastAsia="SimSun" w:hAnsiTheme="minorHAnsi" w:cs="Times New Roman"/>
            <w:color w:val="auto"/>
            <w:kern w:val="2"/>
            <w:vertAlign w:val="superscript"/>
            <w:lang w:eastAsia="zh-CN"/>
          </w:rPr>
          <w:delInstrText>ADDIN CSL_CITATION { "citationItems" : [ { "id" : "ITEM-1", "itemData" : { "DOI" : "10.1109/JMEMS.2005.844746", "ISBN" : "1057-7157", "ISSN" : "10577157", "abstract" : " An issue in microfabrication of the fluidic channels in glass/poly (dimethyl siloxane) (PDMS) is the absence of a well-defined study of the bonding strength between the surfaces making up these channels. Although most of the research papers mention the use of oxygen plasma for developing chemical (siloxane) bonds between the participating surfaces, yet they only define a certain set of parameters, tailored to a specific setup. An important requirement of all the microfluidics/biosensors industry is the development of a general regime, which defines a systematic method of gauging the bond strength between the participating surfaces in advance by correlation to a common parameter. This enhances the reliability of the devices and also gives a structured approach to its future large-scale manufacturing. In this paper, we explore the possibility of the existence of a common scale, which can be used to gauge bond strength between various surfaces. We find that the changes in wettability of surfaces owing to various levels of plasma exposure can be a useful parameter to gauge the bond strength. We obtained a good correlation between contact angle of deionized water (a direct measure of wettability) on the PDMS and glass surfaces based on various dosages or oxygen plasma treatment. The exposure was done first in an inductively coupled high-density (ICP) plasma system and then in plasma enhanced chemical vapor deposition (PECVD) system. This was followed by the measurement of bond strength by use or the standardized blister test.", "author" : [ { "dropping-particle" : "", "family" : "Bhattacharya", "given" : "Shantanu", "non-dropping-particle" : "", "parse-names" : false, "suffix" : "" }, { "dropping-particle" : "", "family" : "Datta", "given" : "Arindom", "non-dropping-particle" : "", "parse-names" : false, "suffix" : "" }, { "dropping-particle" : "", "family" : "Berg", "given" : "Jordan M.", "non-dropping-particle" : "", "parse-names" : false, "suffix" : "" }, { "dropping-particle" : "", "family" : "Gangopadhyay", "given" : "Shubhra", "non-dropping-particle" : "", "parse-names" : false, "suffix" : "" } ], "container-title" : "Journal of Microelectromechanical Systems", "id" : "ITEM-1", "issue" : "3", "issued" : { "date-parts" : [ [ "2005" ] ] }, "note" : "PDMS, Plasma", "page" : "590-597", "title" : "Studies on surface wettability of poly(dimethyl) siloxane (PDMS) and glass under oxygen-plasma treatment and correlation with bond strength", "type" : "article-journal", "volume" : "14" }, "uris" : [ "http://www.mendeley.com/documents/?uuid=be8bcbef-8be4-4835-8d8b-2b7fa8d17d42" ] } ], "mendeley" : { "formattedCitation" : "&lt;sup&gt;32&lt;/sup&gt;", "plainTextFormattedCitation" : "32", "previouslyFormattedCitation" : "&lt;sup&gt;32&lt;/sup&gt;" }, "properties" : { "noteIndex" : 0 }, "schema" : "https://github.com/citation-style-language/schema/raw/master/csl-citation.json" }</w:delInstrText>
        </w:r>
        <w:r w:rsidR="00C67EC7" w:rsidRPr="00B6270E" w:rsidDel="006C28BB">
          <w:rPr>
            <w:rFonts w:asciiTheme="minorHAnsi" w:eastAsia="SimSun" w:hAnsiTheme="minorHAnsi" w:cs="Times New Roman"/>
            <w:color w:val="auto"/>
            <w:kern w:val="2"/>
            <w:vertAlign w:val="superscript"/>
            <w:lang w:eastAsia="zh-CN"/>
            <w:rPrChange w:id="1566" w:author="Author" w:date="2016-05-27T14:08:00Z">
              <w:rPr>
                <w:rFonts w:asciiTheme="minorHAnsi" w:eastAsia="SimSun" w:hAnsiTheme="minorHAnsi" w:cs="Times New Roman"/>
                <w:color w:val="auto"/>
                <w:kern w:val="2"/>
                <w:vertAlign w:val="superscript"/>
                <w:lang w:eastAsia="zh-CN"/>
              </w:rPr>
            </w:rPrChange>
          </w:rPr>
          <w:fldChar w:fldCharType="separate"/>
        </w:r>
        <w:r w:rsidR="004011B3" w:rsidRPr="00B6270E" w:rsidDel="006C28BB">
          <w:rPr>
            <w:rFonts w:asciiTheme="minorHAnsi" w:eastAsia="SimSun" w:hAnsiTheme="minorHAnsi" w:cs="Times New Roman"/>
            <w:noProof/>
            <w:color w:val="auto"/>
            <w:kern w:val="2"/>
            <w:vertAlign w:val="superscript"/>
            <w:lang w:eastAsia="zh-CN"/>
          </w:rPr>
          <w:delText>32</w:delText>
        </w:r>
        <w:r w:rsidR="00C67EC7" w:rsidRPr="00B6270E" w:rsidDel="006C28BB">
          <w:rPr>
            <w:rFonts w:asciiTheme="minorHAnsi" w:eastAsia="SimSun" w:hAnsiTheme="minorHAnsi" w:cs="Times New Roman"/>
            <w:color w:val="auto"/>
            <w:kern w:val="2"/>
            <w:vertAlign w:val="superscript"/>
            <w:lang w:eastAsia="zh-CN"/>
            <w:rPrChange w:id="1567" w:author="Author" w:date="2016-05-27T14:08:00Z">
              <w:rPr>
                <w:rFonts w:asciiTheme="minorHAnsi" w:eastAsia="SimSun" w:hAnsiTheme="minorHAnsi" w:cs="Times New Roman"/>
                <w:color w:val="auto"/>
                <w:kern w:val="2"/>
                <w:vertAlign w:val="superscript"/>
                <w:lang w:eastAsia="zh-CN"/>
              </w:rPr>
            </w:rPrChange>
          </w:rPr>
          <w:fldChar w:fldCharType="end"/>
        </w:r>
        <w:r w:rsidRPr="00B6270E" w:rsidDel="006C28BB">
          <w:rPr>
            <w:rFonts w:asciiTheme="minorHAnsi" w:eastAsia="SimSun" w:hAnsiTheme="minorHAnsi" w:cs="Times New Roman"/>
            <w:color w:val="auto"/>
            <w:kern w:val="2"/>
            <w:lang w:eastAsia="zh-CN"/>
          </w:rPr>
          <w:delText xml:space="preserve">. </w:delText>
        </w:r>
      </w:del>
    </w:p>
    <w:p w14:paraId="4BD2A3E1" w14:textId="77777777" w:rsidR="00195951" w:rsidRPr="00B6270E" w:rsidDel="006C28BB" w:rsidRDefault="00195951" w:rsidP="00186D23">
      <w:pPr>
        <w:pStyle w:val="ListParagraph2"/>
        <w:numPr>
          <w:ilvl w:val="1"/>
          <w:numId w:val="24"/>
        </w:numPr>
        <w:spacing w:after="240" w:line="240" w:lineRule="auto"/>
        <w:ind w:left="0" w:firstLine="0"/>
        <w:contextualSpacing w:val="0"/>
        <w:jc w:val="left"/>
        <w:rPr>
          <w:del w:id="1568" w:author="Author" w:date="2016-05-27T16:11:00Z"/>
          <w:rFonts w:asciiTheme="minorHAnsi" w:eastAsia="SimSun" w:hAnsiTheme="minorHAnsi" w:cs="Times New Roman"/>
          <w:color w:val="auto"/>
          <w:kern w:val="2"/>
          <w:lang w:eastAsia="zh-CN"/>
        </w:rPr>
      </w:pPr>
      <w:del w:id="1569" w:author="Author" w:date="2016-05-27T16:11:00Z">
        <w:r w:rsidRPr="00B6270E" w:rsidDel="006C28BB">
          <w:rPr>
            <w:rFonts w:asciiTheme="minorHAnsi" w:eastAsia="SimSun" w:hAnsiTheme="minorHAnsi" w:cs="Times New Roman"/>
            <w:color w:val="auto"/>
            <w:kern w:val="2"/>
            <w:lang w:eastAsia="zh-CN"/>
          </w:rPr>
          <w:delText>Tape the glass</w:delText>
        </w:r>
      </w:del>
      <w:ins w:id="1570" w:author="Author" w:date="2016-05-11T14:31:00Z">
        <w:del w:id="1571" w:author="Author" w:date="2016-05-27T16:11:00Z">
          <w:r w:rsidR="00D71415" w:rsidRPr="00B6270E" w:rsidDel="006C28BB">
            <w:rPr>
              <w:rFonts w:asciiTheme="minorHAnsi" w:eastAsia="SimSun" w:hAnsiTheme="minorHAnsi" w:cs="Times New Roman"/>
              <w:color w:val="auto"/>
              <w:kern w:val="2"/>
              <w:lang w:eastAsia="zh-CN"/>
            </w:rPr>
            <w:delText>Use tape to center the glass on</w:delText>
          </w:r>
        </w:del>
      </w:ins>
      <w:del w:id="1572" w:author="Author" w:date="2016-05-27T16:11:00Z">
        <w:r w:rsidRPr="00B6270E" w:rsidDel="006C28BB">
          <w:rPr>
            <w:rFonts w:asciiTheme="minorHAnsi" w:eastAsia="SimSun" w:hAnsiTheme="minorHAnsi" w:cs="Times New Roman"/>
            <w:color w:val="auto"/>
            <w:kern w:val="2"/>
            <w:lang w:eastAsia="zh-CN"/>
          </w:rPr>
          <w:delText xml:space="preserve"> to the</w:delText>
        </w:r>
      </w:del>
      <w:ins w:id="1573" w:author="Author" w:date="2016-05-11T14:31:00Z">
        <w:del w:id="1574" w:author="Author" w:date="2016-05-27T16:11:00Z">
          <w:r w:rsidR="00D71415" w:rsidRPr="00B6270E" w:rsidDel="006C28BB">
            <w:rPr>
              <w:rFonts w:asciiTheme="minorHAnsi" w:eastAsia="SimSun" w:hAnsiTheme="minorHAnsi" w:cs="Times New Roman"/>
              <w:color w:val="auto"/>
              <w:kern w:val="2"/>
              <w:lang w:eastAsia="zh-CN"/>
            </w:rPr>
            <w:delText xml:space="preserve"> supporting</w:delText>
          </w:r>
        </w:del>
      </w:ins>
      <w:del w:id="1575" w:author="Author" w:date="2016-05-27T16:11:00Z">
        <w:r w:rsidRPr="00B6270E" w:rsidDel="006C28BB">
          <w:rPr>
            <w:rFonts w:asciiTheme="minorHAnsi" w:eastAsia="SimSun" w:hAnsiTheme="minorHAnsi" w:cs="Times New Roman"/>
            <w:color w:val="auto"/>
            <w:kern w:val="2"/>
            <w:lang w:eastAsia="zh-CN"/>
          </w:rPr>
          <w:delText xml:space="preserve"> aluminum frame, and then </w:delText>
        </w:r>
        <w:r w:rsidR="005C7F0C" w:rsidRPr="00B6270E" w:rsidDel="006C28BB">
          <w:rPr>
            <w:rFonts w:asciiTheme="minorHAnsi" w:eastAsia="SimSun" w:hAnsiTheme="minorHAnsi" w:cs="Times New Roman"/>
            <w:color w:val="auto"/>
            <w:kern w:val="2"/>
            <w:lang w:eastAsia="zh-CN"/>
          </w:rPr>
          <w:delText xml:space="preserve">bake the PDMS again for 2 </w:delText>
        </w:r>
        <w:r w:rsidR="008E6686" w:rsidRPr="00B6270E" w:rsidDel="006C28BB">
          <w:rPr>
            <w:rFonts w:asciiTheme="minorHAnsi" w:eastAsia="SimSun" w:hAnsiTheme="minorHAnsi" w:cs="Times New Roman"/>
            <w:color w:val="auto"/>
            <w:kern w:val="2"/>
            <w:lang w:eastAsia="zh-CN"/>
          </w:rPr>
          <w:delText>hr</w:delText>
        </w:r>
        <w:r w:rsidR="005C7F0C" w:rsidRPr="00B6270E" w:rsidDel="006C28BB">
          <w:rPr>
            <w:rFonts w:asciiTheme="minorHAnsi" w:eastAsia="SimSun" w:hAnsiTheme="minorHAnsi" w:cs="Times New Roman"/>
            <w:color w:val="auto"/>
            <w:kern w:val="2"/>
            <w:lang w:eastAsia="zh-CN"/>
          </w:rPr>
          <w:delText xml:space="preserve"> </w:delText>
        </w:r>
        <w:r w:rsidRPr="00B6270E" w:rsidDel="006C28BB">
          <w:rPr>
            <w:rFonts w:asciiTheme="minorHAnsi" w:eastAsia="SimSun" w:hAnsiTheme="minorHAnsi" w:cs="Times New Roman"/>
            <w:color w:val="auto"/>
            <w:kern w:val="2"/>
            <w:lang w:eastAsia="zh-CN"/>
          </w:rPr>
          <w:delText>at 65</w:delText>
        </w:r>
        <w:r w:rsidR="008E6686" w:rsidRPr="00B6270E" w:rsidDel="006C28BB">
          <w:rPr>
            <w:rFonts w:asciiTheme="minorHAnsi" w:eastAsia="SimSun" w:hAnsiTheme="minorHAnsi" w:cs="Times New Roman"/>
            <w:color w:val="auto"/>
            <w:kern w:val="2"/>
            <w:lang w:eastAsia="zh-CN"/>
          </w:rPr>
          <w:delText xml:space="preserve"> </w:delText>
        </w:r>
        <w:r w:rsidR="005C7F0C" w:rsidRPr="00B6270E" w:rsidDel="006C28BB">
          <w:rPr>
            <w:rFonts w:asciiTheme="minorHAnsi" w:eastAsia="SimSun" w:hAnsiTheme="minorHAnsi" w:cs="Times New Roman"/>
            <w:color w:val="auto"/>
            <w:kern w:val="2"/>
            <w:lang w:eastAsia="zh-CN"/>
          </w:rPr>
          <w:delText>°</w:delText>
        </w:r>
        <w:r w:rsidRPr="00B6270E" w:rsidDel="006C28BB">
          <w:rPr>
            <w:rFonts w:asciiTheme="minorHAnsi" w:eastAsia="SimSun" w:hAnsiTheme="minorHAnsi" w:cs="Times New Roman"/>
            <w:color w:val="auto"/>
            <w:kern w:val="2"/>
            <w:lang w:eastAsia="zh-CN"/>
          </w:rPr>
          <w:delText>C.</w:delText>
        </w:r>
      </w:del>
    </w:p>
    <w:p w14:paraId="6AE5DB15" w14:textId="77777777" w:rsidR="006C28BB" w:rsidRPr="002644B9" w:rsidRDefault="006C28BB" w:rsidP="006C28BB">
      <w:pPr>
        <w:pStyle w:val="NormalWeb"/>
        <w:numPr>
          <w:ilvl w:val="0"/>
          <w:numId w:val="24"/>
        </w:numPr>
        <w:spacing w:before="0" w:beforeAutospacing="0" w:after="160" w:afterAutospacing="0" w:line="240" w:lineRule="auto"/>
        <w:jc w:val="left"/>
        <w:rPr>
          <w:ins w:id="1576" w:author="Author" w:date="2016-05-27T16:10:00Z"/>
          <w:rFonts w:ascii="Times New Roman" w:hAnsi="Times New Roman" w:cs="Times New Roman"/>
          <w:b/>
          <w:bCs/>
          <w:color w:val="auto"/>
        </w:rPr>
      </w:pPr>
      <w:ins w:id="1577" w:author="Author" w:date="2016-05-27T16:10:00Z">
        <w:r>
          <w:rPr>
            <w:rFonts w:ascii="Times New Roman" w:hAnsi="Times New Roman" w:cs="Times New Roman"/>
            <w:b/>
            <w:bCs/>
            <w:color w:val="auto"/>
          </w:rPr>
          <w:t>Prepare phosphate limited media (or use media with a different limitation)</w:t>
        </w:r>
      </w:ins>
    </w:p>
    <w:p w14:paraId="0F12A77F" w14:textId="77777777" w:rsidR="006C28BB" w:rsidRPr="002644B9" w:rsidRDefault="006C28BB" w:rsidP="006C28BB">
      <w:pPr>
        <w:pStyle w:val="NormalWeb"/>
        <w:numPr>
          <w:ilvl w:val="1"/>
          <w:numId w:val="24"/>
        </w:numPr>
        <w:spacing w:before="0" w:beforeAutospacing="0" w:after="160" w:afterAutospacing="0" w:line="240" w:lineRule="auto"/>
        <w:jc w:val="left"/>
        <w:rPr>
          <w:ins w:id="1578" w:author="Author" w:date="2016-05-27T16:10:00Z"/>
          <w:rFonts w:ascii="Times New Roman" w:hAnsi="Times New Roman" w:cs="Times New Roman"/>
          <w:bCs/>
          <w:color w:val="auto"/>
        </w:rPr>
      </w:pPr>
      <w:ins w:id="1579" w:author="Author" w:date="2016-05-27T16:10:00Z">
        <w:r w:rsidRPr="002644B9">
          <w:rPr>
            <w:rFonts w:ascii="Times New Roman" w:hAnsi="Times New Roman" w:cs="Times New Roman"/>
            <w:bCs/>
            <w:color w:val="auto"/>
          </w:rPr>
          <w:t xml:space="preserve">Make 1 L of stock 1000x vitamin solution: mix together 2 mg of biotin, 400 mg of D-calcium pantothenate, 2 mg of folic acid, 2000 mg of inositol, 400 mg of nicotinic acid, 200mg of 4-aminobenzoic acid, 400mg of pyridoxine hydrochloride, 20 0mg of (-)-riboflavin, and 400 mg of thiamine hydrochloride. Bring this solution up to 1 L with DI water, stir the solution until the vitamins dissolve, and then vacuum filter. </w:t>
        </w:r>
      </w:ins>
    </w:p>
    <w:p w14:paraId="59B07825" w14:textId="77777777" w:rsidR="006C28BB" w:rsidRPr="002644B9" w:rsidRDefault="006C28BB" w:rsidP="006C28BB">
      <w:pPr>
        <w:pStyle w:val="NormalWeb"/>
        <w:numPr>
          <w:ilvl w:val="2"/>
          <w:numId w:val="24"/>
        </w:numPr>
        <w:spacing w:before="0" w:beforeAutospacing="0" w:after="160" w:afterAutospacing="0" w:line="240" w:lineRule="auto"/>
        <w:jc w:val="left"/>
        <w:rPr>
          <w:ins w:id="1580" w:author="Author" w:date="2016-05-27T16:10:00Z"/>
          <w:rFonts w:ascii="Times New Roman" w:hAnsi="Times New Roman" w:cs="Times New Roman"/>
          <w:bCs/>
          <w:color w:val="auto"/>
        </w:rPr>
      </w:pPr>
      <w:ins w:id="1581" w:author="Author" w:date="2016-05-27T16:10:00Z">
        <w:r w:rsidRPr="002644B9">
          <w:rPr>
            <w:rFonts w:ascii="Times New Roman" w:hAnsi="Times New Roman" w:cs="Times New Roman"/>
            <w:bCs/>
            <w:color w:val="auto"/>
          </w:rPr>
          <w:t xml:space="preserve">Aliquot the sterile solution into 50 mL containers and store them in a -20 </w:t>
        </w:r>
        <w:r w:rsidRPr="002644B9">
          <w:rPr>
            <w:rFonts w:ascii="Times New Roman" w:hAnsi="Times New Roman" w:cs="Times New Roman"/>
            <w:bCs/>
            <w:color w:val="auto"/>
            <w:vertAlign w:val="superscript"/>
          </w:rPr>
          <w:t>0</w:t>
        </w:r>
        <w:r w:rsidRPr="002644B9">
          <w:rPr>
            <w:rFonts w:ascii="Times New Roman" w:hAnsi="Times New Roman" w:cs="Times New Roman"/>
            <w:bCs/>
            <w:color w:val="auto"/>
          </w:rPr>
          <w:t xml:space="preserve">C freezer. The solution will remain viable in this condition for years. </w:t>
        </w:r>
      </w:ins>
    </w:p>
    <w:p w14:paraId="61FE0871" w14:textId="77777777" w:rsidR="006C28BB" w:rsidRPr="002644B9" w:rsidRDefault="006C28BB" w:rsidP="006C28BB">
      <w:pPr>
        <w:pStyle w:val="NormalWeb"/>
        <w:numPr>
          <w:ilvl w:val="2"/>
          <w:numId w:val="24"/>
        </w:numPr>
        <w:spacing w:before="0" w:beforeAutospacing="0" w:after="160" w:afterAutospacing="0" w:line="240" w:lineRule="auto"/>
        <w:jc w:val="left"/>
        <w:rPr>
          <w:ins w:id="1582" w:author="Author" w:date="2016-05-27T16:10:00Z"/>
          <w:rFonts w:ascii="Times New Roman" w:hAnsi="Times New Roman" w:cs="Times New Roman"/>
          <w:bCs/>
          <w:color w:val="auto"/>
        </w:rPr>
      </w:pPr>
      <w:ins w:id="1583" w:author="Author" w:date="2016-05-27T16:10:00Z">
        <w:r w:rsidRPr="002644B9">
          <w:rPr>
            <w:rFonts w:ascii="Times New Roman" w:hAnsi="Times New Roman" w:cs="Times New Roman"/>
            <w:bCs/>
            <w:color w:val="auto"/>
          </w:rPr>
          <w:t xml:space="preserve">Keep a working solution in a dark 4 </w:t>
        </w:r>
        <w:r w:rsidRPr="002644B9">
          <w:rPr>
            <w:rFonts w:ascii="Times New Roman" w:hAnsi="Times New Roman" w:cs="Times New Roman"/>
            <w:bCs/>
            <w:color w:val="auto"/>
            <w:vertAlign w:val="superscript"/>
          </w:rPr>
          <w:t>0</w:t>
        </w:r>
        <w:r w:rsidRPr="002644B9">
          <w:rPr>
            <w:rFonts w:ascii="Times New Roman" w:hAnsi="Times New Roman" w:cs="Times New Roman"/>
            <w:bCs/>
            <w:color w:val="auto"/>
          </w:rPr>
          <w:t>C fridge. The working solution can last for a few weeks. Shake the container until the vitamins are well mixed before withdrawing from the solution.</w:t>
        </w:r>
      </w:ins>
    </w:p>
    <w:p w14:paraId="6996D18E" w14:textId="77777777" w:rsidR="006C28BB" w:rsidRPr="002644B9" w:rsidRDefault="006C28BB" w:rsidP="006C28BB">
      <w:pPr>
        <w:pStyle w:val="NormalWeb"/>
        <w:numPr>
          <w:ilvl w:val="1"/>
          <w:numId w:val="24"/>
        </w:numPr>
        <w:spacing w:before="0" w:beforeAutospacing="0" w:after="160" w:afterAutospacing="0" w:line="240" w:lineRule="auto"/>
        <w:jc w:val="left"/>
        <w:rPr>
          <w:ins w:id="1584" w:author="Author" w:date="2016-05-27T16:10:00Z"/>
          <w:rFonts w:ascii="Times New Roman" w:hAnsi="Times New Roman" w:cs="Times New Roman"/>
          <w:bCs/>
          <w:color w:val="auto"/>
        </w:rPr>
      </w:pPr>
      <w:ins w:id="1585" w:author="Author" w:date="2016-05-27T16:10:00Z">
        <w:r w:rsidRPr="002644B9">
          <w:rPr>
            <w:rFonts w:ascii="Times New Roman" w:hAnsi="Times New Roman" w:cs="Times New Roman"/>
            <w:bCs/>
            <w:color w:val="auto"/>
          </w:rPr>
          <w:t xml:space="preserve">Make 1 L of stock 1000x mineral solution: mix together 500 mg of boric acid, 40 mg of copper sulfate pentahydrate, 100 mg of potassium iodide, 200 mg of iron(III) chloride hexahydrate, 400 mg of manganese(II) sulfate monohydrate, 200 mg of sodium molybdate dehydrate, and 400 mg of zinc sulfate heptahydrate. Bring this solution up to 1 L with DI water, stir the solution until the minerals dissolve, and then vacuum filter or autoclave it. </w:t>
        </w:r>
      </w:ins>
    </w:p>
    <w:p w14:paraId="59F2341D" w14:textId="77777777" w:rsidR="006C28BB" w:rsidRPr="002644B9" w:rsidRDefault="006C28BB" w:rsidP="006C28BB">
      <w:pPr>
        <w:pStyle w:val="NormalWeb"/>
        <w:numPr>
          <w:ilvl w:val="2"/>
          <w:numId w:val="24"/>
        </w:numPr>
        <w:spacing w:before="0" w:beforeAutospacing="0" w:after="160" w:afterAutospacing="0" w:line="240" w:lineRule="auto"/>
        <w:jc w:val="left"/>
        <w:rPr>
          <w:ins w:id="1586" w:author="Author" w:date="2016-05-27T16:10:00Z"/>
          <w:rFonts w:ascii="Times New Roman" w:hAnsi="Times New Roman" w:cs="Times New Roman"/>
          <w:bCs/>
          <w:color w:val="auto"/>
        </w:rPr>
      </w:pPr>
      <w:ins w:id="1587" w:author="Author" w:date="2016-05-27T16:10:00Z">
        <w:r w:rsidRPr="002644B9">
          <w:rPr>
            <w:rFonts w:ascii="Times New Roman" w:hAnsi="Times New Roman" w:cs="Times New Roman"/>
            <w:bCs/>
            <w:color w:val="auto"/>
          </w:rPr>
          <w:t xml:space="preserve">Store at room temperature in the dark. This solution can last for over a year. </w:t>
        </w:r>
      </w:ins>
    </w:p>
    <w:p w14:paraId="3BC61C38" w14:textId="77777777" w:rsidR="006C28BB" w:rsidRPr="002644B9" w:rsidRDefault="006C28BB" w:rsidP="006C28BB">
      <w:pPr>
        <w:pStyle w:val="NormalWeb"/>
        <w:numPr>
          <w:ilvl w:val="2"/>
          <w:numId w:val="24"/>
        </w:numPr>
        <w:spacing w:before="0" w:beforeAutospacing="0" w:after="160" w:afterAutospacing="0" w:line="240" w:lineRule="auto"/>
        <w:jc w:val="left"/>
        <w:rPr>
          <w:ins w:id="1588" w:author="Author" w:date="2016-05-27T16:10:00Z"/>
          <w:rFonts w:ascii="Times New Roman" w:hAnsi="Times New Roman" w:cs="Times New Roman"/>
          <w:bCs/>
          <w:color w:val="auto"/>
        </w:rPr>
      </w:pPr>
      <w:ins w:id="1589" w:author="Author" w:date="2016-05-27T16:10:00Z">
        <w:r w:rsidRPr="002644B9">
          <w:rPr>
            <w:rFonts w:ascii="Times New Roman" w:hAnsi="Times New Roman" w:cs="Times New Roman"/>
            <w:bCs/>
            <w:color w:val="auto"/>
          </w:rPr>
          <w:t>Mix the container well to ensure that the minerals are fully dissolved before withdrawing from it.</w:t>
        </w:r>
      </w:ins>
    </w:p>
    <w:p w14:paraId="3A356876" w14:textId="77777777" w:rsidR="006C28BB" w:rsidRPr="002644B9" w:rsidRDefault="006C28BB" w:rsidP="006C28BB">
      <w:pPr>
        <w:pStyle w:val="NormalWeb"/>
        <w:numPr>
          <w:ilvl w:val="1"/>
          <w:numId w:val="24"/>
        </w:numPr>
        <w:spacing w:before="0" w:beforeAutospacing="0" w:after="160" w:afterAutospacing="0" w:line="240" w:lineRule="auto"/>
        <w:jc w:val="left"/>
        <w:rPr>
          <w:ins w:id="1590" w:author="Author" w:date="2016-05-27T16:10:00Z"/>
          <w:rFonts w:ascii="Times New Roman" w:hAnsi="Times New Roman" w:cs="Times New Roman"/>
          <w:bCs/>
          <w:color w:val="auto"/>
        </w:rPr>
      </w:pPr>
      <w:ins w:id="1591" w:author="Author" w:date="2016-05-27T16:10:00Z">
        <w:r w:rsidRPr="002644B9">
          <w:rPr>
            <w:rFonts w:ascii="Times New Roman" w:hAnsi="Times New Roman" w:cs="Times New Roman"/>
            <w:bCs/>
            <w:color w:val="auto"/>
          </w:rPr>
          <w:t xml:space="preserve">Make 1 L of stock 10x salt solution: mix together 2g of calcium chloride dehydrate, 2g of sodium chloride, 5g of anhydrous magnesium sulfate, 100g of ammonium sulfate, and 20g of potassium chloride. Bring this solution up to 1 L with DI water, stir the solution until the salts dissolve, and then vacuum filter or autoclave. </w:t>
        </w:r>
      </w:ins>
    </w:p>
    <w:p w14:paraId="2DF541B9" w14:textId="77777777" w:rsidR="006C28BB" w:rsidRPr="002644B9" w:rsidRDefault="006C28BB" w:rsidP="006C28BB">
      <w:pPr>
        <w:pStyle w:val="NormalWeb"/>
        <w:numPr>
          <w:ilvl w:val="2"/>
          <w:numId w:val="24"/>
        </w:numPr>
        <w:spacing w:before="0" w:beforeAutospacing="0" w:after="160" w:afterAutospacing="0" w:line="240" w:lineRule="auto"/>
        <w:jc w:val="left"/>
        <w:rPr>
          <w:ins w:id="1592" w:author="Author" w:date="2016-05-27T16:10:00Z"/>
          <w:rFonts w:ascii="Times New Roman" w:hAnsi="Times New Roman" w:cs="Times New Roman"/>
          <w:bCs/>
          <w:color w:val="auto"/>
        </w:rPr>
      </w:pPr>
      <w:ins w:id="1593" w:author="Author" w:date="2016-05-27T16:10:00Z">
        <w:r w:rsidRPr="002644B9">
          <w:rPr>
            <w:rFonts w:ascii="Times New Roman" w:hAnsi="Times New Roman" w:cs="Times New Roman"/>
            <w:bCs/>
            <w:color w:val="auto"/>
          </w:rPr>
          <w:t>This solution can be stored at room temperature for over a year.</w:t>
        </w:r>
      </w:ins>
    </w:p>
    <w:p w14:paraId="34E71B4B" w14:textId="77777777" w:rsidR="006C28BB" w:rsidRPr="002644B9" w:rsidRDefault="006C28BB" w:rsidP="006C28BB">
      <w:pPr>
        <w:pStyle w:val="NormalWeb"/>
        <w:numPr>
          <w:ilvl w:val="1"/>
          <w:numId w:val="24"/>
        </w:numPr>
        <w:spacing w:before="0" w:beforeAutospacing="0" w:after="160" w:afterAutospacing="0" w:line="240" w:lineRule="auto"/>
        <w:jc w:val="left"/>
        <w:rPr>
          <w:ins w:id="1594" w:author="Author" w:date="2016-05-27T16:10:00Z"/>
          <w:rFonts w:ascii="Times New Roman" w:hAnsi="Times New Roman" w:cs="Times New Roman"/>
          <w:bCs/>
          <w:color w:val="auto"/>
        </w:rPr>
      </w:pPr>
      <w:ins w:id="1595" w:author="Author" w:date="2016-05-27T16:10:00Z">
        <w:r w:rsidRPr="002644B9">
          <w:rPr>
            <w:rFonts w:ascii="Times New Roman" w:hAnsi="Times New Roman" w:cs="Times New Roman"/>
            <w:bCs/>
            <w:color w:val="auto"/>
          </w:rPr>
          <w:t xml:space="preserve">Make 1 L of stock 10x phosphate solution: fill a container with 1g of potassium phosphate dibasic and bring this solution up to 1 L with DI water. Stir the solution until the phosphate dissolves and then vacuum filter or autoclave it. </w:t>
        </w:r>
      </w:ins>
    </w:p>
    <w:p w14:paraId="210ED1DB" w14:textId="77777777" w:rsidR="006C28BB" w:rsidRPr="002644B9" w:rsidRDefault="006C28BB" w:rsidP="006C28BB">
      <w:pPr>
        <w:pStyle w:val="NormalWeb"/>
        <w:numPr>
          <w:ilvl w:val="2"/>
          <w:numId w:val="24"/>
        </w:numPr>
        <w:spacing w:before="0" w:beforeAutospacing="0" w:after="160" w:afterAutospacing="0" w:line="240" w:lineRule="auto"/>
        <w:jc w:val="left"/>
        <w:rPr>
          <w:ins w:id="1596" w:author="Author" w:date="2016-05-27T16:10:00Z"/>
          <w:rFonts w:ascii="Times New Roman" w:hAnsi="Times New Roman" w:cs="Times New Roman"/>
          <w:bCs/>
          <w:color w:val="auto"/>
        </w:rPr>
      </w:pPr>
      <w:ins w:id="1597" w:author="Author" w:date="2016-05-27T16:10:00Z">
        <w:r w:rsidRPr="002644B9">
          <w:rPr>
            <w:rFonts w:ascii="Times New Roman" w:hAnsi="Times New Roman" w:cs="Times New Roman"/>
            <w:bCs/>
            <w:color w:val="auto"/>
          </w:rPr>
          <w:t>This solution can be stored at room temperature for over a year.</w:t>
        </w:r>
      </w:ins>
    </w:p>
    <w:p w14:paraId="50958E95" w14:textId="77777777" w:rsidR="006C28BB" w:rsidRPr="002644B9" w:rsidRDefault="006C28BB" w:rsidP="006C28BB">
      <w:pPr>
        <w:pStyle w:val="NormalWeb"/>
        <w:numPr>
          <w:ilvl w:val="1"/>
          <w:numId w:val="24"/>
        </w:numPr>
        <w:spacing w:before="0" w:beforeAutospacing="0" w:after="160" w:afterAutospacing="0" w:line="240" w:lineRule="auto"/>
        <w:jc w:val="left"/>
        <w:rPr>
          <w:ins w:id="1598" w:author="Author" w:date="2016-05-27T16:10:00Z"/>
          <w:rFonts w:ascii="Times New Roman" w:hAnsi="Times New Roman" w:cs="Times New Roman"/>
          <w:bCs/>
          <w:color w:val="auto"/>
        </w:rPr>
      </w:pPr>
      <w:ins w:id="1599" w:author="Author" w:date="2016-05-27T16:10:00Z">
        <w:r w:rsidRPr="002644B9">
          <w:rPr>
            <w:rFonts w:ascii="Times New Roman" w:hAnsi="Times New Roman" w:cs="Times New Roman"/>
            <w:bCs/>
            <w:color w:val="auto"/>
          </w:rPr>
          <w:t xml:space="preserve"> Make 1 L of stock 20x dextrose solution: fill a container with 400g of dextrose and bring the total volume to 1 L with DI water. Vacuum filter it. </w:t>
        </w:r>
      </w:ins>
    </w:p>
    <w:p w14:paraId="148BC3AC" w14:textId="77777777" w:rsidR="006C28BB" w:rsidRPr="002644B9" w:rsidRDefault="006C28BB" w:rsidP="006C28BB">
      <w:pPr>
        <w:pStyle w:val="NormalWeb"/>
        <w:numPr>
          <w:ilvl w:val="2"/>
          <w:numId w:val="24"/>
        </w:numPr>
        <w:spacing w:before="0" w:beforeAutospacing="0" w:after="160" w:afterAutospacing="0" w:line="240" w:lineRule="auto"/>
        <w:jc w:val="left"/>
        <w:rPr>
          <w:ins w:id="1600" w:author="Author" w:date="2016-05-27T16:10:00Z"/>
          <w:rFonts w:ascii="Times New Roman" w:hAnsi="Times New Roman" w:cs="Times New Roman"/>
          <w:bCs/>
          <w:color w:val="auto"/>
        </w:rPr>
      </w:pPr>
      <w:ins w:id="1601" w:author="Author" w:date="2016-05-27T16:10:00Z">
        <w:r w:rsidRPr="002644B9">
          <w:rPr>
            <w:rFonts w:ascii="Times New Roman" w:hAnsi="Times New Roman" w:cs="Times New Roman"/>
            <w:bCs/>
            <w:color w:val="auto"/>
          </w:rPr>
          <w:t>This can be stored at room temperature and will last several months.</w:t>
        </w:r>
      </w:ins>
    </w:p>
    <w:p w14:paraId="50DE5348" w14:textId="77777777" w:rsidR="006C28BB" w:rsidRPr="002644B9" w:rsidRDefault="006C28BB" w:rsidP="006C28BB">
      <w:pPr>
        <w:pStyle w:val="NormalWeb"/>
        <w:numPr>
          <w:ilvl w:val="1"/>
          <w:numId w:val="24"/>
        </w:numPr>
        <w:spacing w:before="0" w:beforeAutospacing="0" w:after="160" w:afterAutospacing="0" w:line="240" w:lineRule="auto"/>
        <w:jc w:val="left"/>
        <w:rPr>
          <w:ins w:id="1602" w:author="Author" w:date="2016-05-27T16:10:00Z"/>
          <w:rFonts w:ascii="Times New Roman" w:hAnsi="Times New Roman" w:cs="Times New Roman"/>
          <w:bCs/>
          <w:color w:val="auto"/>
        </w:rPr>
      </w:pPr>
      <w:ins w:id="1603" w:author="Author" w:date="2016-05-27T16:10:00Z">
        <w:r w:rsidRPr="002644B9">
          <w:rPr>
            <w:rFonts w:ascii="Times New Roman" w:hAnsi="Times New Roman" w:cs="Times New Roman"/>
            <w:bCs/>
            <w:color w:val="auto"/>
          </w:rPr>
          <w:t>Make 2 L of the phosphate limited media: mix together 2mL of the 1000x vitamins solution, 2 mL of the 1000x minerals solution, 20 mL of the 10x phosphate solution, 200mL of the 10x other salts solution, 100mL of the 20x dextrose solution, 100 mL of the 20x amino acids solution, and 1576 mL of sterile DI water. Vacuum filter the media. Note that only 20 mL of the 10x phosphate solution are added so that the media is phosphate limited.</w:t>
        </w:r>
      </w:ins>
    </w:p>
    <w:p w14:paraId="7C2DDB07" w14:textId="77777777" w:rsidR="006C28BB" w:rsidRPr="006C28BB" w:rsidRDefault="006C28BB">
      <w:pPr>
        <w:pStyle w:val="NormalWeb"/>
        <w:numPr>
          <w:ilvl w:val="2"/>
          <w:numId w:val="24"/>
        </w:numPr>
        <w:spacing w:before="0" w:beforeAutospacing="0" w:after="160" w:afterAutospacing="0" w:line="240" w:lineRule="auto"/>
        <w:jc w:val="left"/>
        <w:rPr>
          <w:ins w:id="1604" w:author="Author" w:date="2016-05-27T16:10:00Z"/>
          <w:rFonts w:ascii="Times New Roman" w:hAnsi="Times New Roman" w:cs="Times New Roman"/>
          <w:bCs/>
          <w:color w:val="auto"/>
          <w:rPrChange w:id="1605" w:author="Author" w:date="2016-05-27T16:10:00Z">
            <w:rPr>
              <w:ins w:id="1606" w:author="Author" w:date="2016-05-27T16:10:00Z"/>
              <w:rFonts w:eastAsia="SimSun"/>
              <w:lang w:eastAsia="zh-CN"/>
            </w:rPr>
          </w:rPrChange>
        </w:rPr>
        <w:pPrChange w:id="1607" w:author="Author" w:date="2016-05-27T16:10:00Z">
          <w:pPr>
            <w:pStyle w:val="ListParagraph2"/>
            <w:numPr>
              <w:numId w:val="24"/>
            </w:numPr>
            <w:spacing w:after="240" w:line="240" w:lineRule="auto"/>
            <w:ind w:left="0" w:hanging="555"/>
            <w:contextualSpacing w:val="0"/>
            <w:jc w:val="left"/>
          </w:pPr>
        </w:pPrChange>
      </w:pPr>
      <w:ins w:id="1608" w:author="Author" w:date="2016-05-27T16:10:00Z">
        <w:r w:rsidRPr="002644B9">
          <w:rPr>
            <w:rFonts w:ascii="Times New Roman" w:hAnsi="Times New Roman" w:cs="Times New Roman"/>
            <w:bCs/>
            <w:color w:val="auto"/>
          </w:rPr>
          <w:t>This can be stored at room temperature and will last several months.</w:t>
        </w:r>
      </w:ins>
    </w:p>
    <w:p w14:paraId="06388EA3" w14:textId="77777777" w:rsidR="00B859EA" w:rsidRPr="00B6270E" w:rsidRDefault="00370587" w:rsidP="00186D23">
      <w:pPr>
        <w:pStyle w:val="ListParagraph2"/>
        <w:numPr>
          <w:ilvl w:val="0"/>
          <w:numId w:val="24"/>
        </w:numPr>
        <w:spacing w:after="240" w:line="240" w:lineRule="auto"/>
        <w:ind w:left="0" w:firstLine="0"/>
        <w:contextualSpacing w:val="0"/>
        <w:jc w:val="left"/>
        <w:rPr>
          <w:rFonts w:asciiTheme="minorHAnsi" w:eastAsia="SimSun" w:hAnsiTheme="minorHAnsi" w:cs="Times New Roman"/>
          <w:b/>
          <w:color w:val="auto"/>
          <w:kern w:val="2"/>
          <w:lang w:eastAsia="zh-CN"/>
        </w:rPr>
      </w:pPr>
      <w:r w:rsidRPr="00B6270E">
        <w:rPr>
          <w:rFonts w:asciiTheme="minorHAnsi" w:eastAsia="SimSun" w:hAnsiTheme="minorHAnsi" w:cs="Times New Roman"/>
          <w:b/>
          <w:color w:val="auto"/>
          <w:kern w:val="2"/>
          <w:lang w:eastAsia="zh-CN"/>
        </w:rPr>
        <w:t>Fill the media flask</w:t>
      </w:r>
    </w:p>
    <w:p w14:paraId="42C4B6B1" w14:textId="77777777" w:rsidR="00FE47FC" w:rsidRDefault="00FE47FC">
      <w:pPr>
        <w:pStyle w:val="NormalWeb"/>
        <w:spacing w:before="0" w:beforeAutospacing="0" w:after="240" w:afterAutospacing="0" w:line="240" w:lineRule="auto"/>
        <w:jc w:val="left"/>
        <w:rPr>
          <w:ins w:id="1609" w:author="Author" w:date="2016-05-27T14:11:00Z"/>
          <w:rFonts w:asciiTheme="minorHAnsi" w:eastAsia="SimSun" w:hAnsiTheme="minorHAnsi" w:cs="Times New Roman"/>
          <w:b/>
          <w:color w:val="auto"/>
          <w:kern w:val="2"/>
          <w:lang w:eastAsia="zh-CN"/>
        </w:rPr>
        <w:pPrChange w:id="1610" w:author="Author" w:date="2016-05-27T14:11:00Z">
          <w:pPr>
            <w:pStyle w:val="NormalWeb"/>
            <w:numPr>
              <w:ilvl w:val="1"/>
              <w:numId w:val="24"/>
            </w:numPr>
            <w:spacing w:before="0" w:beforeAutospacing="0" w:after="240" w:afterAutospacing="0" w:line="240" w:lineRule="auto"/>
            <w:ind w:left="555" w:hanging="555"/>
            <w:jc w:val="left"/>
          </w:pPr>
        </w:pPrChange>
      </w:pPr>
      <w:ins w:id="1611" w:author="Author" w:date="2016-05-27T14:13:00Z">
        <w:r>
          <w:rPr>
            <w:noProof/>
          </w:rPr>
          <w:drawing>
            <wp:inline distT="0" distB="0" distL="0" distR="0" wp14:anchorId="568B75B9" wp14:editId="3F302C19">
              <wp:extent cx="6134986" cy="34111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10" t="15417" r="50089" b="39398"/>
                      <a:stretch/>
                    </pic:blipFill>
                    <pic:spPr bwMode="auto">
                      <a:xfrm>
                        <a:off x="0" y="0"/>
                        <a:ext cx="6151866" cy="3420527"/>
                      </a:xfrm>
                      <a:prstGeom prst="rect">
                        <a:avLst/>
                      </a:prstGeom>
                      <a:ln>
                        <a:noFill/>
                      </a:ln>
                      <a:extLst>
                        <a:ext uri="{53640926-AAD7-44D8-BBD7-CCE9431645EC}">
                          <a14:shadowObscured xmlns:a14="http://schemas.microsoft.com/office/drawing/2010/main"/>
                        </a:ext>
                      </a:extLst>
                    </pic:spPr>
                  </pic:pic>
                </a:graphicData>
              </a:graphic>
            </wp:inline>
          </w:drawing>
        </w:r>
      </w:ins>
      <w:ins w:id="1612" w:author="Author" w:date="2016-05-27T14:11:00Z">
        <w:r w:rsidRPr="00B6270E" w:rsidDel="00FE47FC">
          <w:rPr>
            <w:rFonts w:asciiTheme="minorHAnsi" w:eastAsia="SimSun" w:hAnsiTheme="minorHAnsi" w:cs="Times New Roman"/>
            <w:b/>
            <w:color w:val="auto"/>
            <w:kern w:val="2"/>
            <w:lang w:eastAsia="zh-CN"/>
          </w:rPr>
          <w:t xml:space="preserve"> </w:t>
        </w:r>
      </w:ins>
    </w:p>
    <w:p w14:paraId="0FA175FA" w14:textId="77777777" w:rsidR="00B6270E" w:rsidRPr="00466E3B" w:rsidRDefault="00B6270E" w:rsidP="00B6270E">
      <w:pPr>
        <w:pStyle w:val="NormalWeb"/>
        <w:spacing w:before="0" w:beforeAutospacing="0" w:after="240" w:afterAutospacing="0" w:line="240" w:lineRule="auto"/>
        <w:jc w:val="left"/>
        <w:rPr>
          <w:ins w:id="1613" w:author="Author" w:date="2016-05-27T14:14:00Z"/>
          <w:rFonts w:asciiTheme="minorHAnsi" w:eastAsia="SimSun" w:hAnsiTheme="minorHAnsi" w:cs="Times New Roman"/>
          <w:color w:val="auto"/>
          <w:kern w:val="2"/>
          <w:lang w:eastAsia="zh-CN"/>
        </w:rPr>
      </w:pPr>
      <w:ins w:id="1614" w:author="Author" w:date="2016-05-27T14:14:00Z">
        <w:r w:rsidRPr="00466E3B">
          <w:rPr>
            <w:rFonts w:asciiTheme="minorHAnsi" w:eastAsia="SimSun" w:hAnsiTheme="minorHAnsi" w:cs="Times New Roman"/>
            <w:b/>
            <w:color w:val="auto"/>
            <w:kern w:val="2"/>
            <w:lang w:eastAsia="zh-CN"/>
          </w:rPr>
          <w:t xml:space="preserve">Figure 7. </w:t>
        </w:r>
        <w:r w:rsidRPr="00466E3B">
          <w:rPr>
            <w:rFonts w:asciiTheme="minorHAnsi" w:eastAsia="SimSun" w:hAnsiTheme="minorHAnsi" w:cs="Times New Roman"/>
            <w:color w:val="auto"/>
            <w:kern w:val="2"/>
            <w:lang w:eastAsia="zh-CN"/>
          </w:rPr>
          <w:t>Diagram of how to vacuum filter media into the media flask. With the cap and inner plug removed from the nipple of the vacuum filter, media is sucked through the nipple to the media flask. Once filled, connect the tube media flask’s tube labeled “2) Media out, to culturing vessel” to the culturing vessel’s tube labeled “Media into culturing vessel.”</w:t>
        </w:r>
      </w:ins>
    </w:p>
    <w:p w14:paraId="4037AAD9" w14:textId="77777777" w:rsidR="00563F99" w:rsidRPr="00B6270E" w:rsidDel="00FE47FC" w:rsidRDefault="00B6270E">
      <w:pPr>
        <w:pStyle w:val="ListParagraph2"/>
        <w:numPr>
          <w:ilvl w:val="0"/>
          <w:numId w:val="24"/>
        </w:numPr>
        <w:spacing w:after="240" w:line="240" w:lineRule="auto"/>
        <w:contextualSpacing w:val="0"/>
        <w:jc w:val="left"/>
        <w:rPr>
          <w:del w:id="1615" w:author="Author" w:date="2016-05-27T14:11:00Z"/>
          <w:rFonts w:asciiTheme="minorHAnsi" w:eastAsia="SimSun" w:hAnsiTheme="minorHAnsi" w:cs="Times New Roman"/>
          <w:b/>
          <w:color w:val="auto"/>
          <w:kern w:val="2"/>
          <w:lang w:eastAsia="zh-CN"/>
        </w:rPr>
        <w:pPrChange w:id="1616" w:author="Author" w:date="2016-05-27T14:14:00Z">
          <w:pPr>
            <w:pStyle w:val="ListParagraph2"/>
            <w:spacing w:after="240" w:line="240" w:lineRule="auto"/>
            <w:ind w:left="0"/>
            <w:contextualSpacing w:val="0"/>
            <w:jc w:val="left"/>
          </w:pPr>
        </w:pPrChange>
      </w:pPr>
      <w:ins w:id="1617" w:author="Author" w:date="2016-05-27T14:14:00Z">
        <w:r w:rsidRPr="00B6270E" w:rsidDel="00FE47FC">
          <w:rPr>
            <w:rFonts w:asciiTheme="minorHAnsi" w:eastAsia="SimSun" w:hAnsiTheme="minorHAnsi" w:cs="Times New Roman"/>
            <w:b/>
            <w:color w:val="auto"/>
            <w:kern w:val="2"/>
            <w:lang w:eastAsia="zh-CN"/>
          </w:rPr>
          <w:t xml:space="preserve"> </w:t>
        </w:r>
      </w:ins>
      <w:del w:id="1618" w:author="Author" w:date="2016-05-27T14:11:00Z">
        <w:r w:rsidR="00370587" w:rsidRPr="00B6270E" w:rsidDel="00FE47FC">
          <w:rPr>
            <w:rFonts w:asciiTheme="minorHAnsi" w:eastAsia="SimSun" w:hAnsiTheme="minorHAnsi" w:cs="Times New Roman"/>
            <w:b/>
            <w:color w:val="auto"/>
            <w:kern w:val="2"/>
            <w:lang w:eastAsia="zh-CN"/>
          </w:rPr>
          <w:delText>[</w:delText>
        </w:r>
        <w:r w:rsidR="00DC70BC" w:rsidRPr="00B6270E" w:rsidDel="00FE47FC">
          <w:rPr>
            <w:rFonts w:asciiTheme="minorHAnsi" w:eastAsia="SimSun" w:hAnsiTheme="minorHAnsi" w:cs="Times New Roman"/>
            <w:b/>
            <w:color w:val="auto"/>
            <w:kern w:val="2"/>
            <w:lang w:eastAsia="zh-CN"/>
          </w:rPr>
          <w:delText>F</w:delText>
        </w:r>
        <w:r w:rsidR="00370587" w:rsidRPr="00B6270E" w:rsidDel="00FE47FC">
          <w:rPr>
            <w:rFonts w:asciiTheme="minorHAnsi" w:eastAsia="SimSun" w:hAnsiTheme="minorHAnsi" w:cs="Times New Roman"/>
            <w:b/>
            <w:color w:val="auto"/>
            <w:kern w:val="2"/>
            <w:lang w:eastAsia="zh-CN"/>
          </w:rPr>
          <w:delText>igure 3</w:delText>
        </w:r>
      </w:del>
      <w:ins w:id="1619" w:author="Author" w:date="2016-05-23T15:52:00Z">
        <w:del w:id="1620" w:author="Author" w:date="2016-05-27T14:11:00Z">
          <w:r w:rsidR="00EC7E12" w:rsidRPr="00B6270E" w:rsidDel="00FE47FC">
            <w:rPr>
              <w:rFonts w:asciiTheme="minorHAnsi" w:eastAsia="SimSun" w:hAnsiTheme="minorHAnsi" w:cs="Times New Roman"/>
              <w:b/>
              <w:color w:val="auto"/>
              <w:kern w:val="2"/>
              <w:lang w:eastAsia="zh-CN"/>
            </w:rPr>
            <w:delText>igure 7</w:delText>
          </w:r>
        </w:del>
      </w:ins>
      <w:del w:id="1621" w:author="Author" w:date="2016-05-27T14:11:00Z">
        <w:r w:rsidR="00E33A5C" w:rsidRPr="00B6270E" w:rsidDel="00FE47FC">
          <w:rPr>
            <w:rFonts w:asciiTheme="minorHAnsi" w:eastAsia="SimSun" w:hAnsiTheme="minorHAnsi" w:cs="Times New Roman"/>
            <w:b/>
            <w:color w:val="auto"/>
            <w:kern w:val="2"/>
            <w:lang w:eastAsia="zh-CN"/>
          </w:rPr>
          <w:delText xml:space="preserve"> here</w:delText>
        </w:r>
        <w:r w:rsidR="00370587" w:rsidRPr="00B6270E" w:rsidDel="00FE47FC">
          <w:rPr>
            <w:rFonts w:asciiTheme="minorHAnsi" w:eastAsia="SimSun" w:hAnsiTheme="minorHAnsi" w:cs="Times New Roman"/>
            <w:b/>
            <w:color w:val="auto"/>
            <w:kern w:val="2"/>
            <w:lang w:eastAsia="zh-CN"/>
          </w:rPr>
          <w:delText>]</w:delText>
        </w:r>
      </w:del>
    </w:p>
    <w:p w14:paraId="32A2150F" w14:textId="77777777" w:rsidR="00B6270E" w:rsidRDefault="00195951">
      <w:pPr>
        <w:pStyle w:val="NormalWeb"/>
        <w:spacing w:before="0" w:beforeAutospacing="0" w:after="240" w:afterAutospacing="0" w:line="240" w:lineRule="auto"/>
        <w:jc w:val="left"/>
        <w:rPr>
          <w:ins w:id="1622" w:author="Author" w:date="2016-05-27T14:14:00Z"/>
          <w:rFonts w:asciiTheme="minorHAnsi" w:hAnsiTheme="minorHAnsi" w:cs="Times New Roman"/>
          <w:color w:val="auto"/>
        </w:rPr>
        <w:pPrChange w:id="1623" w:author="Author" w:date="2016-05-27T14:14:00Z">
          <w:pPr>
            <w:pStyle w:val="NormalWeb"/>
            <w:numPr>
              <w:ilvl w:val="1"/>
              <w:numId w:val="24"/>
            </w:numPr>
            <w:spacing w:before="0" w:beforeAutospacing="0" w:after="240" w:afterAutospacing="0" w:line="240" w:lineRule="auto"/>
            <w:ind w:left="555" w:hanging="555"/>
            <w:jc w:val="left"/>
          </w:pPr>
        </w:pPrChange>
      </w:pPr>
      <w:del w:id="1624" w:author="Author" w:date="2016-05-27T14:14:00Z">
        <w:r w:rsidRPr="00B6270E" w:rsidDel="00B6270E">
          <w:rPr>
            <w:rFonts w:asciiTheme="minorHAnsi" w:hAnsiTheme="minorHAnsi" w:cs="Times New Roman"/>
            <w:color w:val="auto"/>
          </w:rPr>
          <w:delText>M</w:delText>
        </w:r>
      </w:del>
    </w:p>
    <w:p w14:paraId="0F0EAC34" w14:textId="77777777" w:rsidR="00195951" w:rsidRPr="00B6270E" w:rsidRDefault="00B6270E" w:rsidP="00186D23">
      <w:pPr>
        <w:pStyle w:val="NormalWeb"/>
        <w:numPr>
          <w:ilvl w:val="1"/>
          <w:numId w:val="24"/>
        </w:numPr>
        <w:spacing w:before="0" w:beforeAutospacing="0" w:after="240" w:afterAutospacing="0" w:line="240" w:lineRule="auto"/>
        <w:ind w:left="0" w:firstLine="0"/>
        <w:jc w:val="left"/>
        <w:rPr>
          <w:rStyle w:val="apple-converted-space"/>
          <w:rFonts w:asciiTheme="minorHAnsi" w:hAnsiTheme="minorHAnsi" w:cs="Times New Roman"/>
          <w:color w:val="auto"/>
        </w:rPr>
      </w:pPr>
      <w:ins w:id="1625" w:author="Author" w:date="2016-05-27T14:14:00Z">
        <w:r>
          <w:rPr>
            <w:rFonts w:asciiTheme="minorHAnsi" w:hAnsiTheme="minorHAnsi" w:cs="Times New Roman"/>
            <w:color w:val="auto"/>
          </w:rPr>
          <w:t>M</w:t>
        </w:r>
      </w:ins>
      <w:r w:rsidR="00195951" w:rsidRPr="00B6270E">
        <w:rPr>
          <w:rFonts w:asciiTheme="minorHAnsi" w:hAnsiTheme="minorHAnsi" w:cs="Times New Roman"/>
          <w:color w:val="auto"/>
        </w:rPr>
        <w:t>ake appropriate media</w:t>
      </w:r>
      <w:del w:id="1626" w:author="Author" w:date="2016-05-23T15:01:00Z">
        <w:r w:rsidR="00195951" w:rsidRPr="00B6270E" w:rsidDel="004A21DA">
          <w:rPr>
            <w:rFonts w:asciiTheme="minorHAnsi" w:hAnsiTheme="minorHAnsi" w:cs="Times New Roman"/>
            <w:color w:val="auto"/>
          </w:rPr>
          <w:delText xml:space="preserve"> </w:delText>
        </w:r>
      </w:del>
      <w:del w:id="1627" w:author="Author" w:date="2016-05-23T15:00:00Z">
        <w:r w:rsidR="00195951" w:rsidRPr="00B6270E" w:rsidDel="004011B3">
          <w:rPr>
            <w:rFonts w:asciiTheme="minorHAnsi" w:hAnsiTheme="minorHAnsi" w:cs="Times New Roman"/>
            <w:color w:val="auto"/>
          </w:rPr>
          <w:delText>for your desired organism</w:delText>
        </w:r>
      </w:del>
      <w:r w:rsidR="00195951" w:rsidRPr="00B6270E">
        <w:rPr>
          <w:rFonts w:asciiTheme="minorHAnsi" w:hAnsiTheme="minorHAnsi" w:cs="Times New Roman"/>
          <w:color w:val="auto"/>
        </w:rPr>
        <w:t>.</w:t>
      </w:r>
      <w:del w:id="1628" w:author="Author" w:date="2016-05-23T15:01:00Z">
        <w:r w:rsidR="00195951" w:rsidRPr="00B6270E" w:rsidDel="004A21DA">
          <w:rPr>
            <w:rFonts w:asciiTheme="minorHAnsi" w:hAnsiTheme="minorHAnsi" w:cs="Times New Roman"/>
            <w:color w:val="auto"/>
          </w:rPr>
          <w:delText xml:space="preserve"> </w:delText>
        </w:r>
      </w:del>
      <w:r w:rsidR="00195951" w:rsidRPr="00B6270E">
        <w:rPr>
          <w:rFonts w:asciiTheme="minorHAnsi" w:hAnsiTheme="minorHAnsi" w:cs="Times New Roman"/>
          <w:color w:val="auto"/>
        </w:rPr>
        <w:t xml:space="preserve"> If </w:t>
      </w:r>
      <w:del w:id="1629" w:author="Author" w:date="2016-05-23T15:01:00Z">
        <w:r w:rsidR="00195951" w:rsidRPr="00B6270E" w:rsidDel="004A21DA">
          <w:rPr>
            <w:rFonts w:asciiTheme="minorHAnsi" w:hAnsiTheme="minorHAnsi" w:cs="Times New Roman"/>
            <w:color w:val="auto"/>
          </w:rPr>
          <w:delText xml:space="preserve">you are running </w:delText>
        </w:r>
      </w:del>
      <w:r w:rsidR="00195951" w:rsidRPr="00B6270E">
        <w:rPr>
          <w:rFonts w:asciiTheme="minorHAnsi" w:hAnsiTheme="minorHAnsi" w:cs="Times New Roman"/>
          <w:color w:val="auto"/>
        </w:rPr>
        <w:t>the continuous cultur</w:t>
      </w:r>
      <w:ins w:id="1630" w:author="Author" w:date="2016-05-23T15:01:00Z">
        <w:r w:rsidR="004A21DA" w:rsidRPr="00B6270E">
          <w:rPr>
            <w:rFonts w:asciiTheme="minorHAnsi" w:hAnsiTheme="minorHAnsi" w:cs="Times New Roman"/>
            <w:color w:val="auto"/>
          </w:rPr>
          <w:t>ing</w:t>
        </w:r>
      </w:ins>
      <w:del w:id="1631" w:author="Author" w:date="2016-05-23T15:01:00Z">
        <w:r w:rsidR="00195951" w:rsidRPr="00B6270E" w:rsidDel="004A21DA">
          <w:rPr>
            <w:rFonts w:asciiTheme="minorHAnsi" w:hAnsiTheme="minorHAnsi" w:cs="Times New Roman"/>
            <w:color w:val="auto"/>
          </w:rPr>
          <w:delText>e</w:delText>
        </w:r>
      </w:del>
      <w:r w:rsidR="00195951" w:rsidRPr="00B6270E">
        <w:rPr>
          <w:rFonts w:asciiTheme="minorHAnsi" w:hAnsiTheme="minorHAnsi" w:cs="Times New Roman"/>
          <w:color w:val="auto"/>
        </w:rPr>
        <w:t xml:space="preserve"> system</w:t>
      </w:r>
      <w:ins w:id="1632" w:author="Author" w:date="2016-05-23T15:01:00Z">
        <w:r w:rsidR="004A21DA" w:rsidRPr="00B6270E">
          <w:rPr>
            <w:rFonts w:asciiTheme="minorHAnsi" w:hAnsiTheme="minorHAnsi" w:cs="Times New Roman"/>
            <w:color w:val="auto"/>
          </w:rPr>
          <w:t xml:space="preserve"> will be operated as a</w:t>
        </w:r>
      </w:ins>
      <w:r w:rsidR="00195951" w:rsidRPr="00B6270E">
        <w:rPr>
          <w:rFonts w:asciiTheme="minorHAnsi" w:hAnsiTheme="minorHAnsi" w:cs="Times New Roman"/>
          <w:color w:val="auto"/>
        </w:rPr>
        <w:t xml:space="preserve"> chemostat</w:t>
      </w:r>
      <w:del w:id="1633" w:author="Author" w:date="2016-05-23T15:01:00Z">
        <w:r w:rsidR="00195951" w:rsidRPr="00B6270E" w:rsidDel="004A21DA">
          <w:rPr>
            <w:rFonts w:asciiTheme="minorHAnsi" w:hAnsiTheme="minorHAnsi" w:cs="Times New Roman"/>
            <w:color w:val="auto"/>
          </w:rPr>
          <w:delText>ically</w:delText>
        </w:r>
      </w:del>
      <w:r w:rsidR="00195951" w:rsidRPr="00B6270E">
        <w:rPr>
          <w:rFonts w:asciiTheme="minorHAnsi" w:hAnsiTheme="minorHAnsi" w:cs="Times New Roman"/>
          <w:color w:val="auto"/>
        </w:rPr>
        <w:t xml:space="preserve">, use media limited for a specific nutrient.  </w:t>
      </w:r>
      <w:ins w:id="1634" w:author="Author" w:date="2016-05-27T16:07:00Z">
        <w:r w:rsidR="006C28BB">
          <w:rPr>
            <w:rFonts w:asciiTheme="minorHAnsi" w:hAnsiTheme="minorHAnsi" w:cs="Times New Roman"/>
            <w:color w:val="auto"/>
          </w:rPr>
          <w:t>Our labs phosphate limited media recipe, borrowed from the Dunham lab, is at the end of this manual.</w:t>
        </w:r>
      </w:ins>
      <w:del w:id="1635" w:author="Author" w:date="2016-05-27T16:07:00Z">
        <w:r w:rsidR="00195951" w:rsidRPr="00B6270E" w:rsidDel="006C28BB">
          <w:rPr>
            <w:rFonts w:asciiTheme="minorHAnsi" w:hAnsiTheme="minorHAnsi" w:cs="Times New Roman"/>
            <w:color w:val="auto"/>
          </w:rPr>
          <w:delText>E</w:delText>
        </w:r>
        <w:r w:rsidR="00195951" w:rsidRPr="00B6270E" w:rsidDel="006C28BB">
          <w:rPr>
            <w:rFonts w:asciiTheme="minorHAnsi" w:hAnsiTheme="minorHAnsi" w:cs="Times New Roman"/>
            <w:color w:val="auto"/>
            <w:shd w:val="clear" w:color="auto" w:fill="FFFFFF"/>
          </w:rPr>
          <w:delText>xamples of standard media composition for studies with</w:delText>
        </w:r>
        <w:r w:rsidR="00195951" w:rsidRPr="00B6270E" w:rsidDel="006C28BB">
          <w:rPr>
            <w:rStyle w:val="apple-converted-space"/>
            <w:rFonts w:asciiTheme="minorHAnsi" w:hAnsiTheme="minorHAnsi" w:cs="Times New Roman"/>
            <w:color w:val="auto"/>
            <w:shd w:val="clear" w:color="auto" w:fill="FFFFFF"/>
          </w:rPr>
          <w:delText> </w:delText>
        </w:r>
        <w:r w:rsidR="008E6686" w:rsidRPr="00B6270E" w:rsidDel="006C28BB">
          <w:rPr>
            <w:rStyle w:val="Emphasis"/>
            <w:rFonts w:asciiTheme="minorHAnsi" w:hAnsiTheme="minorHAnsi" w:cs="Times New Roman"/>
            <w:color w:val="auto"/>
            <w:shd w:val="clear" w:color="auto" w:fill="FFFFFF"/>
          </w:rPr>
          <w:delText xml:space="preserve">S. </w:delText>
        </w:r>
        <w:r w:rsidR="00195951" w:rsidRPr="00B6270E" w:rsidDel="006C28BB">
          <w:rPr>
            <w:rStyle w:val="Emphasis"/>
            <w:rFonts w:asciiTheme="minorHAnsi" w:hAnsiTheme="minorHAnsi" w:cs="Times New Roman"/>
            <w:color w:val="auto"/>
            <w:shd w:val="clear" w:color="auto" w:fill="FFFFFF"/>
          </w:rPr>
          <w:delText>cerevisiae</w:delText>
        </w:r>
        <w:r w:rsidR="00195951" w:rsidRPr="00B6270E" w:rsidDel="006C28BB">
          <w:rPr>
            <w:rStyle w:val="apple-converted-space"/>
            <w:rFonts w:asciiTheme="minorHAnsi" w:hAnsiTheme="minorHAnsi" w:cs="Times New Roman"/>
            <w:color w:val="auto"/>
            <w:shd w:val="clear" w:color="auto" w:fill="FFFFFF"/>
          </w:rPr>
          <w:delText> </w:delText>
        </w:r>
        <w:r w:rsidR="00195951" w:rsidRPr="00B6270E" w:rsidDel="006C28BB">
          <w:rPr>
            <w:rFonts w:asciiTheme="minorHAnsi" w:hAnsiTheme="minorHAnsi" w:cs="Times New Roman"/>
            <w:color w:val="auto"/>
            <w:shd w:val="clear" w:color="auto" w:fill="FFFFFF"/>
          </w:rPr>
          <w:delText>are available in</w:delText>
        </w:r>
        <w:r w:rsidR="00C67EC7" w:rsidRPr="00685B08" w:rsidDel="006C28BB">
          <w:rPr>
            <w:rFonts w:asciiTheme="minorHAnsi" w:hAnsiTheme="minorHAnsi" w:cs="Times New Roman"/>
            <w:color w:val="auto"/>
            <w:shd w:val="clear" w:color="auto" w:fill="FFFFFF"/>
          </w:rPr>
          <w:fldChar w:fldCharType="begin" w:fldLock="1"/>
        </w:r>
        <w:r w:rsidR="004011B3" w:rsidRPr="006C28BB" w:rsidDel="006C28BB">
          <w:rPr>
            <w:rFonts w:asciiTheme="minorHAnsi" w:hAnsiTheme="minorHAnsi" w:cs="Times New Roman"/>
            <w:color w:val="auto"/>
            <w:shd w:val="clear" w:color="auto" w:fill="FFFFFF"/>
          </w:rPr>
          <w:delInstrText>ADDIN CSL_CITATION { "citationItems" : [ { "id" : "ITEM-1", "itemData" : { "author" : [ { "dropping-particle" : "", "family" : "Saldanha", "given" : "A J", "non-dropping-particle" : "", "parse-names" : false, "suffix" : "" }, { "dropping-particle" : "", "family" : "Brauer", "given" : "M J", "non-dropping-particle" : "", "parse-names" : false, "suffix" : "" }, { "dropping-particle" : "", "family" : "Botstein", "given" : "D", "non-dropping-particle" : "", "parse-names" : false, "suffix" : "" } ], "container-title" : "Molecular Biology of the Cell", "id" : "ITEM-1", "issued" : { "date-parts" : [ [ "2004" ] ] }, "page" : "4089-4104", "title" : "Nutritional homeostasis in batch and steady-state culture of yeast", "type" : "article-journal", "volume" : "15" }, "uris" : [ "http://www.mendeley.com/documents/?uuid=a7d1acf9-6208-4723-829e-66b7a1000543", "http://www.mendeley.com/documents/?uuid=197b7a0b-070c-4fc1-898d-c3064eb59234" ] }, { "id" : "ITEM-2", "itemData" : { "author" : [ { "dropping-particle" : "", "family" : "Boer", "given" : "V M", "non-dropping-particle" : "", "parse-names" : false, "suffix" : "" }, { "dropping-particle" : "", "family" : "Tai", "given" : "S L", "non-dropping-particle" : "", "parse-names" : false, "suffix" : "" }, { "dropping-particle" : "", "family" : "Vuralhan", "given" : "Z", "non-dropping-particle" : "", "parse-names" : false, "suffix" : "" }, { "dropping-particle" : "", "family" : "Arifin", "given" : "Y", "non-dropping-particle" : "", "parse-names" : false, "suffix" : "" }, { "dropping-particle" : "", "family" : "Walsh", "given" : "M C", "non-dropping-particle" : "", "parse-names" : false, "suffix" : "" }, { "dropping-particle" : "", "family" : "Piper", "given" : "M D W", "non-dropping-particle" : "", "parse-names" : false, "suffix" : "" }, { "dropping-particle" : "", "family" : "Winde", "given" : "J H", "non-dropping-particle" : "de", "parse-names" : false, "suffix" : "" }, { "dropping-particle" : "", "family" : "Pronk", "given" : "J T", "non-dropping-particle" : "", "parse-names" : false, "suffix" : "" }, { "dropping-particle" : "", "family" : "Daran", "given" : "J M", "non-dropping-particle" : "", "parse-names" : false, "suffix" : "" } ], "container-title" : "FEMS Yeast Research", "id" : "ITEM-2", "issued" : { "date-parts" : [ [ "2007" ] ] }, "page" : "604-620", "title" : "Transcriptional responses of Saccharomyces cerevisaie to preferred and nonpreferred nitrogen sources in glucose-limited chemostat cultures", "type" : "article-journal", "volume" : "7" }, "uris" : [ "http://www.mendeley.com/documents/?uuid=29941a79-d774-4ca7-9919-0bfbc99e4d48", "http://www.mendeley.com/documents/?uuid=cf8f9641-c2ef-4855-bedc-856c57b3979b" ] }, { "id" : "ITEM-3", "itemData" : { "author" : [ { "dropping-particle" : "", "family" : "Boer", "given" : "V M", "non-dropping-particle" : "", "parse-names" : false, "suffix" : "" }, { "dropping-particle" : "", "family" : "Amini", "given" : "S", "non-dropping-particle" : "", "parse-names" : false, "suffix" : "" }, { "dropping-particle" : "", "family" : "Botstein", "given" : "D", "non-dropping-particle" : "", "parse-names" : false, "suffix" : "" } ], "container-title" : "Proceedings of the National Academy of Sciences", "id" : "ITEM-3", "issued" : { "date-parts" : [ [ "2008" ] ] }, "page" : "6930-6935", "title" : "Influence of genotype and nutrition on survival and metabolism of starving yeast", "type" : "article-journal", "volume" : "105" }, "uris" : [ "http://www.mendeley.com/documents/?uuid=22a88c3a-2c42-41c0-b181-4a121b4bd10a", "http://www.mendeley.com/documents/?uuid=86998113-7e62-436f-b4fe-886aeb474de3" ] }, { "id" : "ITEM-4", "itemData" : { "author" : [ { "dropping-particle" : "", "family" : "Brauer", "given" : "M J", "non-dropping-particle" : "", "parse-names" : false, "suffix" : "" }, { "dropping-particle" : "", "family" : "C Huttenhower", "given" : "", "non-dropping-particle" : "", "parse-names" : false, "suffix" : "" }, { "dropping-particle" : "", "family" : "Airoldi", "given" : "Em", "non-dropping-particle" : "", "parse-names" : false, "suffix" : "" }, { "dropping-particle" : "", "family" : "Rosenstein", "given" : "R", "non-dropping-particle" : "", "parse-names" : false, "suffix" : "" }, { "dropping-particle" : "", "family" : "matese", "given" : "J C", "non-dropping-particle" : "", "parse-names" : false, "suffix" : "" }, { "dropping-particle" : "", "family" : "Gresham", "given" : "D", "non-dropping-particle" : "", "parse-names" : false, "suffix" : "" }, { "dropping-particle" : "", "family" : "Boer", "given" : "V M", "non-dropping-particle" : "", "parse-names" : false, "suffix" : "" }, { "dropping-particle" : "", "family" : "Troyanskaya", "given" : "O G", "non-dropping-particle" : "", "parse-names" : false, "suffix" : "" }, { "dropping-particle" : "", "family" : "Botstein", "given" : "D", "non-dropping-particle" : "", "parse-names" : false, "suffix" : "" } ], "container-title" : "Molecular Biology of the Cell", "id" : "ITEM-4", "issued" : { "date-parts" : [ [ "2008" ] ] }, "page" : "352-367", "title" : "Coordination of growth rate, cell cycle, stress response and metabolic activity in yeast", "type" : "article-journal", "volume" : "19" }, "uris" : [ "http://www.mendeley.com/documents/?uuid=4ad72ff2-e228-4637-81b5-66eb68a53ed2", "http://www.mendeley.com/documents/?uuid=20898bc0-0775-4b7e-9875-a971fc027a27" ] }, { "id" : "ITEM-5", "itemData" : { "author" : [ { "dropping-particle" : "", "family" : "Gresham", "given" : "David", "non-dropping-particle" : "", "parse-names" : false, "suffix" : "" }, { "dropping-particle" : "", "family" : "Dunham", "given" : "Maitreya J", "non-dropping-particle" : "", "parse-names" : false, "suffix" : "" } ], "container-title" : "Genomics", "id" : "ITEM-5", "issue" : "6", "issued" : { "date-parts" : [ [ "2014" ] ] }, "page" : "399-405", "publisher" : "Elsevier", "title" : "The enduring utility of continuous culturing in experimental evolution", "type" : "article-journal", "volume" : "104" }, "uris" : [ "http://www.mendeley.com/documents/?uuid=0838652e-88c7-4ea6-9cb4-80859c012f9a", "http://www.mendeley.com/documents/?uuid=8a81a9da-c670-48ea-b147-84bae2dd9fb3" ] } ], "mendeley" : { "formattedCitation" : "&lt;sup&gt;33\u201337&lt;/sup&gt;", "plainTextFormattedCitation" : "33\u201337", "previouslyFormattedCitation" : "&lt;sup&gt;33\u201337&lt;/sup&gt;" }, "properties" : { "noteIndex" : 0 }, "schema" : "https://github.com/citation-style-language/schema/raw/master/csl-citation.json" }</w:delInstrText>
        </w:r>
        <w:r w:rsidR="00C67EC7" w:rsidRPr="00B6270E" w:rsidDel="006C28BB">
          <w:rPr>
            <w:rFonts w:asciiTheme="minorHAnsi" w:hAnsiTheme="minorHAnsi" w:cs="Times New Roman"/>
            <w:color w:val="auto"/>
            <w:shd w:val="clear" w:color="auto" w:fill="FFFFFF"/>
            <w:rPrChange w:id="1636" w:author="Author" w:date="2016-05-27T14:08:00Z">
              <w:rPr>
                <w:rFonts w:asciiTheme="minorHAnsi" w:hAnsiTheme="minorHAnsi" w:cs="Times New Roman"/>
                <w:color w:val="auto"/>
                <w:shd w:val="clear" w:color="auto" w:fill="FFFFFF"/>
              </w:rPr>
            </w:rPrChange>
          </w:rPr>
          <w:fldChar w:fldCharType="separate"/>
        </w:r>
        <w:r w:rsidR="004011B3" w:rsidRPr="006C28BB" w:rsidDel="006C28BB">
          <w:rPr>
            <w:rFonts w:asciiTheme="minorHAnsi" w:hAnsiTheme="minorHAnsi" w:cs="Times New Roman"/>
            <w:noProof/>
            <w:color w:val="auto"/>
            <w:shd w:val="clear" w:color="auto" w:fill="FFFFFF"/>
            <w:vertAlign w:val="superscript"/>
          </w:rPr>
          <w:delText>33–37</w:delText>
        </w:r>
        <w:r w:rsidR="00C67EC7" w:rsidRPr="00B6270E" w:rsidDel="006C28BB">
          <w:rPr>
            <w:rFonts w:asciiTheme="minorHAnsi" w:hAnsiTheme="minorHAnsi" w:cs="Times New Roman"/>
            <w:color w:val="auto"/>
            <w:shd w:val="clear" w:color="auto" w:fill="FFFFFF"/>
            <w:rPrChange w:id="1637" w:author="Author" w:date="2016-05-27T14:08:00Z">
              <w:rPr>
                <w:rFonts w:asciiTheme="minorHAnsi" w:hAnsiTheme="minorHAnsi" w:cs="Times New Roman"/>
                <w:color w:val="auto"/>
                <w:shd w:val="clear" w:color="auto" w:fill="FFFFFF"/>
              </w:rPr>
            </w:rPrChange>
          </w:rPr>
          <w:fldChar w:fldCharType="end"/>
        </w:r>
        <w:r w:rsidR="00195951" w:rsidRPr="00B6270E" w:rsidDel="006C28BB">
          <w:rPr>
            <w:rStyle w:val="apple-converted-space"/>
            <w:rFonts w:asciiTheme="minorHAnsi" w:hAnsiTheme="minorHAnsi" w:cs="Times New Roman"/>
            <w:color w:val="auto"/>
            <w:shd w:val="clear" w:color="auto" w:fill="FFFFFF"/>
          </w:rPr>
          <w:delText>.</w:delText>
        </w:r>
      </w:del>
    </w:p>
    <w:p w14:paraId="40F112DE" w14:textId="77777777" w:rsidR="00B232A4" w:rsidRPr="00B6270E" w:rsidRDefault="00B232A4" w:rsidP="00186D23">
      <w:pPr>
        <w:pStyle w:val="NormalWeb"/>
        <w:numPr>
          <w:ilvl w:val="1"/>
          <w:numId w:val="24"/>
        </w:numPr>
        <w:spacing w:before="0" w:beforeAutospacing="0" w:after="240" w:afterAutospacing="0" w:line="240" w:lineRule="auto"/>
        <w:ind w:left="0" w:firstLine="0"/>
        <w:jc w:val="left"/>
        <w:rPr>
          <w:ins w:id="1638" w:author="Author" w:date="2016-05-11T14:45:00Z"/>
          <w:rStyle w:val="apple-converted-space"/>
          <w:rFonts w:asciiTheme="minorHAnsi" w:hAnsiTheme="minorHAnsi" w:cs="Times New Roman"/>
          <w:color w:val="auto"/>
          <w:rPrChange w:id="1639" w:author="Author" w:date="2016-05-27T14:08:00Z">
            <w:rPr>
              <w:ins w:id="1640" w:author="Author" w:date="2016-05-11T14:45:00Z"/>
              <w:rStyle w:val="apple-converted-space"/>
              <w:rFonts w:asciiTheme="minorHAnsi" w:hAnsiTheme="minorHAnsi" w:cs="Times New Roman"/>
              <w:color w:val="auto"/>
              <w:highlight w:val="yellow"/>
              <w:shd w:val="clear" w:color="auto" w:fill="FFFFFF"/>
            </w:rPr>
          </w:rPrChange>
        </w:rPr>
      </w:pPr>
      <w:ins w:id="1641" w:author="Author" w:date="2016-05-11T14:45:00Z">
        <w:r w:rsidRPr="00B6270E">
          <w:rPr>
            <w:rStyle w:val="apple-converted-space"/>
            <w:rFonts w:asciiTheme="minorHAnsi" w:hAnsiTheme="minorHAnsi" w:cs="Times New Roman"/>
            <w:color w:val="auto"/>
            <w:rPrChange w:id="1642" w:author="Author" w:date="2016-05-27T14:08:00Z">
              <w:rPr>
                <w:rStyle w:val="apple-converted-space"/>
                <w:rFonts w:asciiTheme="minorHAnsi" w:hAnsiTheme="minorHAnsi" w:cs="Times New Roman"/>
                <w:color w:val="auto"/>
                <w:highlight w:val="yellow"/>
              </w:rPr>
            </w:rPrChange>
          </w:rPr>
          <w:t>Remove the white plug from the nipple of the vacuum filter with sterile tweezers.</w:t>
        </w:r>
      </w:ins>
    </w:p>
    <w:p w14:paraId="7B6DAF87" w14:textId="77777777" w:rsidR="00B232A4" w:rsidRPr="00B6270E" w:rsidRDefault="00B232A4" w:rsidP="00186D23">
      <w:pPr>
        <w:pStyle w:val="NormalWeb"/>
        <w:numPr>
          <w:ilvl w:val="1"/>
          <w:numId w:val="24"/>
        </w:numPr>
        <w:spacing w:before="0" w:beforeAutospacing="0" w:after="240" w:afterAutospacing="0" w:line="240" w:lineRule="auto"/>
        <w:ind w:left="0" w:firstLine="0"/>
        <w:jc w:val="left"/>
        <w:rPr>
          <w:ins w:id="1643" w:author="Author" w:date="2016-05-11T14:44:00Z"/>
          <w:rStyle w:val="apple-converted-space"/>
          <w:rFonts w:asciiTheme="minorHAnsi" w:hAnsiTheme="minorHAnsi" w:cs="Times New Roman"/>
          <w:color w:val="auto"/>
          <w:rPrChange w:id="1644" w:author="Author" w:date="2016-05-27T14:08:00Z">
            <w:rPr>
              <w:ins w:id="1645" w:author="Author" w:date="2016-05-11T14:44:00Z"/>
              <w:rStyle w:val="apple-converted-space"/>
              <w:rFonts w:asciiTheme="minorHAnsi" w:hAnsiTheme="minorHAnsi" w:cs="Times New Roman"/>
              <w:color w:val="auto"/>
              <w:highlight w:val="yellow"/>
              <w:shd w:val="clear" w:color="auto" w:fill="FFFFFF"/>
            </w:rPr>
          </w:rPrChange>
        </w:rPr>
      </w:pPr>
      <w:ins w:id="1646" w:author="Author" w:date="2016-05-11T14:44:00Z">
        <w:r w:rsidRPr="00B6270E">
          <w:rPr>
            <w:rStyle w:val="apple-converted-space"/>
            <w:rFonts w:asciiTheme="minorHAnsi" w:hAnsiTheme="minorHAnsi" w:cs="Times New Roman"/>
            <w:color w:val="auto"/>
            <w:shd w:val="clear" w:color="auto" w:fill="FFFFFF"/>
            <w:rPrChange w:id="1647" w:author="Author" w:date="2016-05-27T14:08:00Z">
              <w:rPr>
                <w:rStyle w:val="apple-converted-space"/>
                <w:rFonts w:asciiTheme="minorHAnsi" w:hAnsiTheme="minorHAnsi" w:cs="Times New Roman"/>
                <w:color w:val="auto"/>
                <w:highlight w:val="yellow"/>
                <w:shd w:val="clear" w:color="auto" w:fill="FFFFFF"/>
              </w:rPr>
            </w:rPrChange>
          </w:rPr>
          <w:t>Connect tube 1 to the nipple and tube 3 to a vacuum.</w:t>
        </w:r>
      </w:ins>
    </w:p>
    <w:p w14:paraId="39F3C8ED" w14:textId="77777777" w:rsidR="004A0C24" w:rsidRPr="00B6270E" w:rsidRDefault="00B232A4" w:rsidP="00186D23">
      <w:pPr>
        <w:pStyle w:val="NormalWeb"/>
        <w:numPr>
          <w:ilvl w:val="1"/>
          <w:numId w:val="24"/>
        </w:numPr>
        <w:spacing w:before="0" w:beforeAutospacing="0" w:after="240" w:afterAutospacing="0" w:line="240" w:lineRule="auto"/>
        <w:ind w:left="0" w:firstLine="0"/>
        <w:jc w:val="left"/>
        <w:rPr>
          <w:ins w:id="1648" w:author="Author" w:date="2016-05-11T14:46:00Z"/>
          <w:rStyle w:val="apple-converted-space"/>
          <w:rFonts w:asciiTheme="minorHAnsi" w:hAnsiTheme="minorHAnsi" w:cs="Times New Roman"/>
          <w:color w:val="auto"/>
          <w:rPrChange w:id="1649" w:author="Author" w:date="2016-05-27T14:08:00Z">
            <w:rPr>
              <w:ins w:id="1650" w:author="Author" w:date="2016-05-11T14:46:00Z"/>
              <w:rStyle w:val="apple-converted-space"/>
              <w:rFonts w:asciiTheme="minorHAnsi" w:hAnsiTheme="minorHAnsi" w:cs="Times New Roman"/>
              <w:color w:val="auto"/>
              <w:highlight w:val="yellow"/>
              <w:shd w:val="clear" w:color="auto" w:fill="FFFFFF"/>
            </w:rPr>
          </w:rPrChange>
        </w:rPr>
      </w:pPr>
      <w:ins w:id="1651" w:author="Author" w:date="2016-05-11T14:46:00Z">
        <w:r w:rsidRPr="00B6270E">
          <w:rPr>
            <w:rStyle w:val="apple-converted-space"/>
            <w:rFonts w:asciiTheme="minorHAnsi" w:hAnsiTheme="minorHAnsi" w:cs="Times New Roman"/>
            <w:color w:val="auto"/>
            <w:shd w:val="clear" w:color="auto" w:fill="FFFFFF"/>
            <w:rPrChange w:id="1652" w:author="Author" w:date="2016-05-27T14:08:00Z">
              <w:rPr>
                <w:rStyle w:val="apple-converted-space"/>
                <w:rFonts w:asciiTheme="minorHAnsi" w:hAnsiTheme="minorHAnsi" w:cs="Times New Roman"/>
                <w:color w:val="auto"/>
                <w:highlight w:val="yellow"/>
                <w:shd w:val="clear" w:color="auto" w:fill="FFFFFF"/>
              </w:rPr>
            </w:rPrChange>
          </w:rPr>
          <w:t>Ensure that tube 4 is clamped</w:t>
        </w:r>
        <w:r w:rsidR="004A0C24" w:rsidRPr="00B6270E">
          <w:rPr>
            <w:rStyle w:val="apple-converted-space"/>
            <w:rFonts w:asciiTheme="minorHAnsi" w:hAnsiTheme="minorHAnsi" w:cs="Times New Roman"/>
            <w:color w:val="auto"/>
            <w:shd w:val="clear" w:color="auto" w:fill="FFFFFF"/>
            <w:rPrChange w:id="1653" w:author="Author" w:date="2016-05-27T14:08:00Z">
              <w:rPr>
                <w:rStyle w:val="apple-converted-space"/>
                <w:rFonts w:asciiTheme="minorHAnsi" w:hAnsiTheme="minorHAnsi" w:cs="Times New Roman"/>
                <w:color w:val="auto"/>
                <w:highlight w:val="yellow"/>
                <w:shd w:val="clear" w:color="auto" w:fill="FFFFFF"/>
              </w:rPr>
            </w:rPrChange>
          </w:rPr>
          <w:t>, fill the vacuum filter with media, and then turn on the vacuum.</w:t>
        </w:r>
      </w:ins>
    </w:p>
    <w:p w14:paraId="587001BD" w14:textId="77777777" w:rsidR="004A0C24" w:rsidRPr="00B6270E" w:rsidRDefault="004A0C24" w:rsidP="00186D23">
      <w:pPr>
        <w:pStyle w:val="NormalWeb"/>
        <w:numPr>
          <w:ilvl w:val="1"/>
          <w:numId w:val="24"/>
        </w:numPr>
        <w:spacing w:before="0" w:beforeAutospacing="0" w:after="240" w:afterAutospacing="0" w:line="240" w:lineRule="auto"/>
        <w:ind w:left="0" w:firstLine="0"/>
        <w:jc w:val="left"/>
        <w:rPr>
          <w:ins w:id="1654" w:author="Author" w:date="2016-05-11T14:47:00Z"/>
          <w:rStyle w:val="apple-converted-space"/>
          <w:rFonts w:asciiTheme="minorHAnsi" w:hAnsiTheme="minorHAnsi" w:cs="Times New Roman"/>
          <w:color w:val="auto"/>
          <w:rPrChange w:id="1655" w:author="Author" w:date="2016-05-27T14:08:00Z">
            <w:rPr>
              <w:ins w:id="1656" w:author="Author" w:date="2016-05-11T14:47:00Z"/>
              <w:rStyle w:val="apple-converted-space"/>
              <w:rFonts w:asciiTheme="minorHAnsi" w:hAnsiTheme="minorHAnsi" w:cs="Times New Roman"/>
              <w:color w:val="auto"/>
              <w:highlight w:val="yellow"/>
              <w:shd w:val="clear" w:color="auto" w:fill="FFFFFF"/>
            </w:rPr>
          </w:rPrChange>
        </w:rPr>
      </w:pPr>
      <w:ins w:id="1657" w:author="Author" w:date="2016-05-11T14:47:00Z">
        <w:r w:rsidRPr="00B6270E">
          <w:rPr>
            <w:rStyle w:val="apple-converted-space"/>
            <w:rFonts w:asciiTheme="minorHAnsi" w:hAnsiTheme="minorHAnsi" w:cs="Times New Roman"/>
            <w:color w:val="auto"/>
            <w:shd w:val="clear" w:color="auto" w:fill="FFFFFF"/>
            <w:rPrChange w:id="1658" w:author="Author" w:date="2016-05-27T14:08:00Z">
              <w:rPr>
                <w:rStyle w:val="apple-converted-space"/>
                <w:rFonts w:asciiTheme="minorHAnsi" w:hAnsiTheme="minorHAnsi" w:cs="Times New Roman"/>
                <w:color w:val="auto"/>
                <w:highlight w:val="yellow"/>
                <w:shd w:val="clear" w:color="auto" w:fill="FFFFFF"/>
              </w:rPr>
            </w:rPrChange>
          </w:rPr>
          <w:t>Clamp tubes 1 and 3 and unclamp tube 4 once all of the media flask has been filled, and then turn off the vacuum.</w:t>
        </w:r>
      </w:ins>
    </w:p>
    <w:p w14:paraId="5BFFA11A" w14:textId="77777777" w:rsidR="00195951" w:rsidRPr="00B6270E" w:rsidRDefault="00F3171C" w:rsidP="00186D23">
      <w:pPr>
        <w:pStyle w:val="NormalWeb"/>
        <w:numPr>
          <w:ilvl w:val="1"/>
          <w:numId w:val="24"/>
        </w:numPr>
        <w:spacing w:before="0" w:beforeAutospacing="0" w:after="240" w:afterAutospacing="0" w:line="240" w:lineRule="auto"/>
        <w:ind w:left="0" w:firstLine="0"/>
        <w:jc w:val="left"/>
        <w:rPr>
          <w:rStyle w:val="apple-converted-space"/>
          <w:rFonts w:asciiTheme="minorHAnsi" w:hAnsiTheme="minorHAnsi" w:cs="Times New Roman"/>
          <w:color w:val="auto"/>
          <w:rPrChange w:id="1659" w:author="Author" w:date="2016-05-27T14:08:00Z">
            <w:rPr>
              <w:rStyle w:val="apple-converted-space"/>
              <w:rFonts w:asciiTheme="minorHAnsi" w:hAnsiTheme="minorHAnsi" w:cs="Times New Roman"/>
              <w:color w:val="auto"/>
              <w:highlight w:val="yellow"/>
            </w:rPr>
          </w:rPrChange>
        </w:rPr>
      </w:pPr>
      <w:del w:id="1660" w:author="Author" w:date="2016-05-11T14:50:00Z">
        <w:r w:rsidRPr="00B6270E" w:rsidDel="004A0C24">
          <w:rPr>
            <w:rStyle w:val="apple-converted-space"/>
            <w:rFonts w:asciiTheme="minorHAnsi" w:hAnsiTheme="minorHAnsi" w:cs="Times New Roman"/>
            <w:color w:val="auto"/>
            <w:shd w:val="clear" w:color="auto" w:fill="FFFFFF"/>
            <w:rPrChange w:id="1661" w:author="Author" w:date="2016-05-27T14:08:00Z">
              <w:rPr>
                <w:rStyle w:val="apple-converted-space"/>
                <w:rFonts w:asciiTheme="minorHAnsi" w:hAnsiTheme="minorHAnsi" w:cs="Times New Roman"/>
                <w:color w:val="auto"/>
                <w:highlight w:val="yellow"/>
                <w:shd w:val="clear" w:color="auto" w:fill="FFFFFF"/>
              </w:rPr>
            </w:rPrChange>
          </w:rPr>
          <w:delText>Filter media into the media flask</w:delText>
        </w:r>
        <w:r w:rsidR="00370587" w:rsidRPr="00B6270E" w:rsidDel="004A0C24">
          <w:rPr>
            <w:rStyle w:val="apple-converted-space"/>
            <w:rFonts w:asciiTheme="minorHAnsi" w:hAnsiTheme="minorHAnsi" w:cs="Times New Roman"/>
            <w:color w:val="auto"/>
            <w:shd w:val="clear" w:color="auto" w:fill="FFFFFF"/>
            <w:rPrChange w:id="1662" w:author="Author" w:date="2016-05-27T14:08:00Z">
              <w:rPr>
                <w:rStyle w:val="apple-converted-space"/>
                <w:rFonts w:asciiTheme="minorHAnsi" w:hAnsiTheme="minorHAnsi" w:cs="Times New Roman"/>
                <w:color w:val="auto"/>
                <w:highlight w:val="yellow"/>
                <w:shd w:val="clear" w:color="auto" w:fill="FFFFFF"/>
              </w:rPr>
            </w:rPrChange>
          </w:rPr>
          <w:delText xml:space="preserve"> as shown in </w:delText>
        </w:r>
        <w:r w:rsidR="00DC70BC" w:rsidRPr="00B6270E" w:rsidDel="004A0C24">
          <w:rPr>
            <w:rStyle w:val="apple-converted-space"/>
            <w:rFonts w:asciiTheme="minorHAnsi" w:hAnsiTheme="minorHAnsi" w:cs="Times New Roman"/>
            <w:b/>
            <w:color w:val="auto"/>
            <w:shd w:val="clear" w:color="auto" w:fill="FFFFFF"/>
            <w:rPrChange w:id="1663" w:author="Author" w:date="2016-05-27T14:08:00Z">
              <w:rPr>
                <w:rStyle w:val="apple-converted-space"/>
                <w:rFonts w:asciiTheme="minorHAnsi" w:hAnsiTheme="minorHAnsi" w:cs="Times New Roman"/>
                <w:b/>
                <w:color w:val="auto"/>
                <w:highlight w:val="yellow"/>
                <w:shd w:val="clear" w:color="auto" w:fill="FFFFFF"/>
              </w:rPr>
            </w:rPrChange>
          </w:rPr>
          <w:delText>F</w:delText>
        </w:r>
        <w:r w:rsidR="00370587" w:rsidRPr="00B6270E" w:rsidDel="004A0C24">
          <w:rPr>
            <w:rStyle w:val="apple-converted-space"/>
            <w:rFonts w:asciiTheme="minorHAnsi" w:hAnsiTheme="minorHAnsi" w:cs="Times New Roman"/>
            <w:b/>
            <w:color w:val="auto"/>
            <w:shd w:val="clear" w:color="auto" w:fill="FFFFFF"/>
            <w:rPrChange w:id="1664" w:author="Author" w:date="2016-05-27T14:08:00Z">
              <w:rPr>
                <w:rStyle w:val="apple-converted-space"/>
                <w:rFonts w:asciiTheme="minorHAnsi" w:hAnsiTheme="minorHAnsi" w:cs="Times New Roman"/>
                <w:b/>
                <w:color w:val="auto"/>
                <w:highlight w:val="yellow"/>
                <w:shd w:val="clear" w:color="auto" w:fill="FFFFFF"/>
              </w:rPr>
            </w:rPrChange>
          </w:rPr>
          <w:delText>igure 3</w:delText>
        </w:r>
        <w:r w:rsidRPr="00B6270E" w:rsidDel="004A0C24">
          <w:rPr>
            <w:rStyle w:val="apple-converted-space"/>
            <w:rFonts w:asciiTheme="minorHAnsi" w:hAnsiTheme="minorHAnsi" w:cs="Times New Roman"/>
            <w:color w:val="auto"/>
            <w:shd w:val="clear" w:color="auto" w:fill="FFFFFF"/>
            <w:rPrChange w:id="1665" w:author="Author" w:date="2016-05-27T14:08:00Z">
              <w:rPr>
                <w:rStyle w:val="apple-converted-space"/>
                <w:rFonts w:asciiTheme="minorHAnsi" w:hAnsiTheme="minorHAnsi" w:cs="Times New Roman"/>
                <w:color w:val="auto"/>
                <w:highlight w:val="yellow"/>
                <w:shd w:val="clear" w:color="auto" w:fill="FFFFFF"/>
              </w:rPr>
            </w:rPrChange>
          </w:rPr>
          <w:delText>.  Retain</w:delText>
        </w:r>
      </w:del>
      <w:ins w:id="1666" w:author="Author" w:date="2016-05-11T14:50:00Z">
        <w:r w:rsidR="004A0C24" w:rsidRPr="00B6270E">
          <w:rPr>
            <w:rStyle w:val="apple-converted-space"/>
            <w:rFonts w:asciiTheme="minorHAnsi" w:hAnsiTheme="minorHAnsi" w:cs="Times New Roman"/>
            <w:color w:val="auto"/>
            <w:shd w:val="clear" w:color="auto" w:fill="FFFFFF"/>
            <w:rPrChange w:id="1667" w:author="Author" w:date="2016-05-27T14:08:00Z">
              <w:rPr>
                <w:rStyle w:val="apple-converted-space"/>
                <w:rFonts w:asciiTheme="minorHAnsi" w:hAnsiTheme="minorHAnsi" w:cs="Times New Roman"/>
                <w:color w:val="auto"/>
                <w:highlight w:val="yellow"/>
                <w:shd w:val="clear" w:color="auto" w:fill="FFFFFF"/>
              </w:rPr>
            </w:rPrChange>
          </w:rPr>
          <w:t>Remove the vacuum filter and cap</w:t>
        </w:r>
      </w:ins>
      <w:r w:rsidRPr="00B6270E">
        <w:rPr>
          <w:rStyle w:val="apple-converted-space"/>
          <w:rFonts w:asciiTheme="minorHAnsi" w:hAnsiTheme="minorHAnsi" w:cs="Times New Roman"/>
          <w:color w:val="auto"/>
          <w:shd w:val="clear" w:color="auto" w:fill="FFFFFF"/>
          <w:rPrChange w:id="1668" w:author="Author" w:date="2016-05-27T14:08:00Z">
            <w:rPr>
              <w:rStyle w:val="apple-converted-space"/>
              <w:rFonts w:asciiTheme="minorHAnsi" w:hAnsiTheme="minorHAnsi" w:cs="Times New Roman"/>
              <w:color w:val="auto"/>
              <w:highlight w:val="yellow"/>
              <w:shd w:val="clear" w:color="auto" w:fill="FFFFFF"/>
            </w:rPr>
          </w:rPrChange>
        </w:rPr>
        <w:t xml:space="preserve"> </w:t>
      </w:r>
      <w:ins w:id="1669" w:author="Author" w:date="2016-05-11T14:50:00Z">
        <w:r w:rsidR="004A0C24" w:rsidRPr="00B6270E">
          <w:rPr>
            <w:rStyle w:val="apple-converted-space"/>
            <w:rFonts w:asciiTheme="minorHAnsi" w:hAnsiTheme="minorHAnsi" w:cs="Times New Roman"/>
            <w:color w:val="auto"/>
            <w:shd w:val="clear" w:color="auto" w:fill="FFFFFF"/>
            <w:rPrChange w:id="1670" w:author="Author" w:date="2016-05-27T14:08:00Z">
              <w:rPr>
                <w:rStyle w:val="apple-converted-space"/>
                <w:rFonts w:asciiTheme="minorHAnsi" w:hAnsiTheme="minorHAnsi" w:cs="Times New Roman"/>
                <w:color w:val="auto"/>
                <w:highlight w:val="yellow"/>
                <w:shd w:val="clear" w:color="auto" w:fill="FFFFFF"/>
              </w:rPr>
            </w:rPrChange>
          </w:rPr>
          <w:t>the</w:t>
        </w:r>
      </w:ins>
      <w:del w:id="1671" w:author="Author" w:date="2016-05-11T14:50:00Z">
        <w:r w:rsidRPr="00B6270E" w:rsidDel="004A0C24">
          <w:rPr>
            <w:rStyle w:val="apple-converted-space"/>
            <w:rFonts w:asciiTheme="minorHAnsi" w:hAnsiTheme="minorHAnsi" w:cs="Times New Roman"/>
            <w:color w:val="auto"/>
            <w:shd w:val="clear" w:color="auto" w:fill="FFFFFF"/>
            <w:rPrChange w:id="1672" w:author="Author" w:date="2016-05-27T14:08:00Z">
              <w:rPr>
                <w:rStyle w:val="apple-converted-space"/>
                <w:rFonts w:asciiTheme="minorHAnsi" w:hAnsiTheme="minorHAnsi" w:cs="Times New Roman"/>
                <w:color w:val="auto"/>
                <w:highlight w:val="yellow"/>
                <w:shd w:val="clear" w:color="auto" w:fill="FFFFFF"/>
              </w:rPr>
            </w:rPrChange>
          </w:rPr>
          <w:delText>a</w:delText>
        </w:r>
      </w:del>
      <w:r w:rsidRPr="00B6270E">
        <w:rPr>
          <w:rStyle w:val="apple-converted-space"/>
          <w:rFonts w:asciiTheme="minorHAnsi" w:hAnsiTheme="minorHAnsi" w:cs="Times New Roman"/>
          <w:color w:val="auto"/>
          <w:shd w:val="clear" w:color="auto" w:fill="FFFFFF"/>
          <w:rPrChange w:id="1673" w:author="Author" w:date="2016-05-27T14:08:00Z">
            <w:rPr>
              <w:rStyle w:val="apple-converted-space"/>
              <w:rFonts w:asciiTheme="minorHAnsi" w:hAnsiTheme="minorHAnsi" w:cs="Times New Roman"/>
              <w:color w:val="auto"/>
              <w:highlight w:val="yellow"/>
              <w:shd w:val="clear" w:color="auto" w:fill="FFFFFF"/>
            </w:rPr>
          </w:rPrChange>
        </w:rPr>
        <w:t xml:space="preserve"> 100</w:t>
      </w:r>
      <w:r w:rsidR="000528A7" w:rsidRPr="00B6270E">
        <w:rPr>
          <w:rStyle w:val="apple-converted-space"/>
          <w:rFonts w:asciiTheme="minorHAnsi" w:hAnsiTheme="minorHAnsi" w:cs="Times New Roman"/>
          <w:color w:val="auto"/>
          <w:shd w:val="clear" w:color="auto" w:fill="FFFFFF"/>
          <w:rPrChange w:id="1674" w:author="Author" w:date="2016-05-27T14:08:00Z">
            <w:rPr>
              <w:rStyle w:val="apple-converted-space"/>
              <w:rFonts w:asciiTheme="minorHAnsi" w:hAnsiTheme="minorHAnsi" w:cs="Times New Roman"/>
              <w:color w:val="auto"/>
              <w:highlight w:val="yellow"/>
              <w:shd w:val="clear" w:color="auto" w:fill="FFFFFF"/>
            </w:rPr>
          </w:rPrChange>
        </w:rPr>
        <w:t xml:space="preserve"> ml</w:t>
      </w:r>
      <w:r w:rsidRPr="00B6270E">
        <w:rPr>
          <w:rStyle w:val="apple-converted-space"/>
          <w:rFonts w:asciiTheme="minorHAnsi" w:hAnsiTheme="minorHAnsi" w:cs="Times New Roman"/>
          <w:color w:val="auto"/>
          <w:shd w:val="clear" w:color="auto" w:fill="FFFFFF"/>
          <w:rPrChange w:id="1675" w:author="Author" w:date="2016-05-27T14:08:00Z">
            <w:rPr>
              <w:rStyle w:val="apple-converted-space"/>
              <w:rFonts w:asciiTheme="minorHAnsi" w:hAnsiTheme="minorHAnsi" w:cs="Times New Roman"/>
              <w:color w:val="auto"/>
              <w:highlight w:val="yellow"/>
              <w:shd w:val="clear" w:color="auto" w:fill="FFFFFF"/>
            </w:rPr>
          </w:rPrChange>
        </w:rPr>
        <w:t xml:space="preserve"> bottle of media </w:t>
      </w:r>
      <w:ins w:id="1676" w:author="Author" w:date="2016-05-11T14:50:00Z">
        <w:r w:rsidR="004A0C24" w:rsidRPr="00B6270E">
          <w:rPr>
            <w:rStyle w:val="apple-converted-space"/>
            <w:rFonts w:asciiTheme="minorHAnsi" w:hAnsiTheme="minorHAnsi" w:cs="Times New Roman"/>
            <w:color w:val="auto"/>
            <w:shd w:val="clear" w:color="auto" w:fill="FFFFFF"/>
            <w:rPrChange w:id="1677" w:author="Author" w:date="2016-05-27T14:08:00Z">
              <w:rPr>
                <w:rStyle w:val="apple-converted-space"/>
                <w:rFonts w:asciiTheme="minorHAnsi" w:hAnsiTheme="minorHAnsi" w:cs="Times New Roman"/>
                <w:color w:val="auto"/>
                <w:highlight w:val="yellow"/>
                <w:shd w:val="clear" w:color="auto" w:fill="FFFFFF"/>
              </w:rPr>
            </w:rPrChange>
          </w:rPr>
          <w:t>which was attached to the vacuum filter. Retain this for</w:t>
        </w:r>
      </w:ins>
      <w:del w:id="1678" w:author="Author" w:date="2016-05-11T14:50:00Z">
        <w:r w:rsidRPr="00B6270E" w:rsidDel="004A0C24">
          <w:rPr>
            <w:rStyle w:val="apple-converted-space"/>
            <w:rFonts w:asciiTheme="minorHAnsi" w:hAnsiTheme="minorHAnsi" w:cs="Times New Roman"/>
            <w:color w:val="auto"/>
            <w:shd w:val="clear" w:color="auto" w:fill="FFFFFF"/>
            <w:rPrChange w:id="1679" w:author="Author" w:date="2016-05-27T14:08:00Z">
              <w:rPr>
                <w:rStyle w:val="apple-converted-space"/>
                <w:rFonts w:asciiTheme="minorHAnsi" w:hAnsiTheme="minorHAnsi" w:cs="Times New Roman"/>
                <w:color w:val="auto"/>
                <w:highlight w:val="yellow"/>
                <w:shd w:val="clear" w:color="auto" w:fill="FFFFFF"/>
              </w:rPr>
            </w:rPrChange>
          </w:rPr>
          <w:delText>for</w:delText>
        </w:r>
      </w:del>
      <w:r w:rsidRPr="00B6270E">
        <w:rPr>
          <w:rStyle w:val="apple-converted-space"/>
          <w:rFonts w:asciiTheme="minorHAnsi" w:hAnsiTheme="minorHAnsi" w:cs="Times New Roman"/>
          <w:color w:val="auto"/>
          <w:shd w:val="clear" w:color="auto" w:fill="FFFFFF"/>
          <w:rPrChange w:id="1680" w:author="Author" w:date="2016-05-27T14:08:00Z">
            <w:rPr>
              <w:rStyle w:val="apple-converted-space"/>
              <w:rFonts w:asciiTheme="minorHAnsi" w:hAnsiTheme="minorHAnsi" w:cs="Times New Roman"/>
              <w:color w:val="auto"/>
              <w:highlight w:val="yellow"/>
              <w:shd w:val="clear" w:color="auto" w:fill="FFFFFF"/>
            </w:rPr>
          </w:rPrChange>
        </w:rPr>
        <w:t xml:space="preserve"> creating an overnight culture and for monitoring sterility.</w:t>
      </w:r>
    </w:p>
    <w:p w14:paraId="78D43C6E" w14:textId="77777777" w:rsidR="00195951" w:rsidRPr="00B6270E" w:rsidRDefault="00195951" w:rsidP="00186D23">
      <w:pPr>
        <w:pStyle w:val="NormalWeb"/>
        <w:numPr>
          <w:ilvl w:val="0"/>
          <w:numId w:val="24"/>
        </w:numPr>
        <w:spacing w:before="0" w:beforeAutospacing="0" w:after="240" w:afterAutospacing="0" w:line="240" w:lineRule="auto"/>
        <w:ind w:left="0" w:firstLine="0"/>
        <w:jc w:val="left"/>
        <w:rPr>
          <w:rStyle w:val="apple-converted-space"/>
          <w:rFonts w:asciiTheme="minorHAnsi" w:hAnsiTheme="minorHAnsi" w:cs="Times New Roman"/>
          <w:b/>
          <w:color w:val="auto"/>
          <w:rPrChange w:id="1681" w:author="Author" w:date="2016-05-27T14:08:00Z">
            <w:rPr>
              <w:rStyle w:val="apple-converted-space"/>
              <w:rFonts w:asciiTheme="minorHAnsi" w:hAnsiTheme="minorHAnsi" w:cs="Times New Roman"/>
              <w:b/>
              <w:color w:val="auto"/>
              <w:highlight w:val="yellow"/>
            </w:rPr>
          </w:rPrChange>
        </w:rPr>
      </w:pPr>
      <w:r w:rsidRPr="00B6270E">
        <w:rPr>
          <w:rStyle w:val="apple-converted-space"/>
          <w:rFonts w:asciiTheme="minorHAnsi" w:hAnsiTheme="minorHAnsi" w:cs="Times New Roman"/>
          <w:b/>
          <w:color w:val="auto"/>
          <w:rPrChange w:id="1682" w:author="Author" w:date="2016-05-27T14:08:00Z">
            <w:rPr>
              <w:rStyle w:val="apple-converted-space"/>
              <w:rFonts w:asciiTheme="minorHAnsi" w:hAnsiTheme="minorHAnsi" w:cs="Times New Roman"/>
              <w:b/>
              <w:color w:val="auto"/>
              <w:highlight w:val="yellow"/>
            </w:rPr>
          </w:rPrChange>
        </w:rPr>
        <w:t xml:space="preserve">Assemble </w:t>
      </w:r>
      <w:r w:rsidR="00F3171C" w:rsidRPr="00B6270E">
        <w:rPr>
          <w:rStyle w:val="apple-converted-space"/>
          <w:rFonts w:asciiTheme="minorHAnsi" w:hAnsiTheme="minorHAnsi" w:cs="Times New Roman"/>
          <w:b/>
          <w:color w:val="auto"/>
          <w:rPrChange w:id="1683" w:author="Author" w:date="2016-05-27T14:08:00Z">
            <w:rPr>
              <w:rStyle w:val="apple-converted-space"/>
              <w:rFonts w:asciiTheme="minorHAnsi" w:hAnsiTheme="minorHAnsi" w:cs="Times New Roman"/>
              <w:b/>
              <w:color w:val="auto"/>
              <w:highlight w:val="yellow"/>
            </w:rPr>
          </w:rPrChange>
        </w:rPr>
        <w:t>bioreactor components around the microscope</w:t>
      </w:r>
    </w:p>
    <w:p w14:paraId="011F4DF0" w14:textId="77777777" w:rsidR="00195951" w:rsidRPr="00B6270E" w:rsidRDefault="00D61B8B"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684" w:author="Author" w:date="2016-05-27T14:08:00Z">
            <w:rPr>
              <w:rFonts w:asciiTheme="minorHAnsi" w:eastAsia="SimSun" w:hAnsiTheme="minorHAnsi" w:cs="Times New Roman"/>
              <w:color w:val="auto"/>
              <w:kern w:val="2"/>
              <w:highlight w:val="yellow"/>
              <w:lang w:eastAsia="zh-CN"/>
            </w:rPr>
          </w:rPrChange>
        </w:rPr>
      </w:pPr>
      <w:del w:id="1685" w:author="Author" w:date="2016-05-11T14:53:00Z">
        <w:r w:rsidRPr="00B6270E" w:rsidDel="004A0C24">
          <w:rPr>
            <w:rFonts w:asciiTheme="minorHAnsi" w:eastAsia="SimSun" w:hAnsiTheme="minorHAnsi" w:cs="Times New Roman"/>
            <w:color w:val="auto"/>
            <w:kern w:val="2"/>
            <w:lang w:eastAsia="zh-CN"/>
            <w:rPrChange w:id="1686" w:author="Author" w:date="2016-05-27T14:08:00Z">
              <w:rPr>
                <w:rFonts w:asciiTheme="minorHAnsi" w:eastAsia="SimSun" w:hAnsiTheme="minorHAnsi" w:cs="Times New Roman"/>
                <w:color w:val="auto"/>
                <w:kern w:val="2"/>
                <w:highlight w:val="yellow"/>
                <w:lang w:eastAsia="zh-CN"/>
              </w:rPr>
            </w:rPrChange>
          </w:rPr>
          <w:delText>Setup the media flask, culturing vessel, and effluent container</w:delText>
        </w:r>
      </w:del>
      <w:ins w:id="1687" w:author="Author" w:date="2016-05-11T14:53:00Z">
        <w:r w:rsidR="004A0C24" w:rsidRPr="00B6270E">
          <w:rPr>
            <w:rFonts w:asciiTheme="minorHAnsi" w:eastAsia="SimSun" w:hAnsiTheme="minorHAnsi" w:cs="Times New Roman"/>
            <w:color w:val="auto"/>
            <w:kern w:val="2"/>
            <w:lang w:eastAsia="zh-CN"/>
            <w:rPrChange w:id="1688" w:author="Author" w:date="2016-05-27T14:08:00Z">
              <w:rPr>
                <w:rFonts w:asciiTheme="minorHAnsi" w:eastAsia="SimSun" w:hAnsiTheme="minorHAnsi" w:cs="Times New Roman"/>
                <w:color w:val="auto"/>
                <w:kern w:val="2"/>
                <w:highlight w:val="yellow"/>
                <w:lang w:eastAsia="zh-CN"/>
              </w:rPr>
            </w:rPrChange>
          </w:rPr>
          <w:t>Set the continuous culturing assembly</w:t>
        </w:r>
      </w:ins>
      <w:r w:rsidRPr="00B6270E">
        <w:rPr>
          <w:rFonts w:asciiTheme="minorHAnsi" w:eastAsia="SimSun" w:hAnsiTheme="minorHAnsi" w:cs="Times New Roman"/>
          <w:color w:val="auto"/>
          <w:kern w:val="2"/>
          <w:lang w:eastAsia="zh-CN"/>
          <w:rPrChange w:id="1689" w:author="Author" w:date="2016-05-27T14:08:00Z">
            <w:rPr>
              <w:rFonts w:asciiTheme="minorHAnsi" w:eastAsia="SimSun" w:hAnsiTheme="minorHAnsi" w:cs="Times New Roman"/>
              <w:color w:val="auto"/>
              <w:kern w:val="2"/>
              <w:highlight w:val="yellow"/>
              <w:lang w:eastAsia="zh-CN"/>
            </w:rPr>
          </w:rPrChange>
        </w:rPr>
        <w:t xml:space="preserve"> near the microscope</w:t>
      </w:r>
      <w:ins w:id="1690" w:author="Author" w:date="2016-05-11T14:56:00Z">
        <w:r w:rsidR="004A0C24" w:rsidRPr="00B6270E">
          <w:rPr>
            <w:rFonts w:asciiTheme="minorHAnsi" w:eastAsia="SimSun" w:hAnsiTheme="minorHAnsi" w:cs="Times New Roman"/>
            <w:color w:val="auto"/>
            <w:kern w:val="2"/>
            <w:lang w:eastAsia="zh-CN"/>
            <w:rPrChange w:id="1691" w:author="Author" w:date="2016-05-27T14:08:00Z">
              <w:rPr>
                <w:rFonts w:asciiTheme="minorHAnsi" w:eastAsia="SimSun" w:hAnsiTheme="minorHAnsi" w:cs="Times New Roman"/>
                <w:color w:val="auto"/>
                <w:kern w:val="2"/>
                <w:highlight w:val="yellow"/>
                <w:lang w:eastAsia="zh-CN"/>
              </w:rPr>
            </w:rPrChange>
          </w:rPr>
          <w:t xml:space="preserve"> with the media flask higher than the culturing vessel and the effluent flask is lower than the culturing vessel</w:t>
        </w:r>
      </w:ins>
      <w:ins w:id="1692" w:author="Author" w:date="2016-05-11T14:53:00Z">
        <w:r w:rsidR="004A0C24" w:rsidRPr="00B6270E">
          <w:rPr>
            <w:rFonts w:asciiTheme="minorHAnsi" w:eastAsia="SimSun" w:hAnsiTheme="minorHAnsi" w:cs="Times New Roman"/>
            <w:color w:val="auto"/>
            <w:kern w:val="2"/>
            <w:lang w:eastAsia="zh-CN"/>
            <w:rPrChange w:id="1693" w:author="Author" w:date="2016-05-27T14:08:00Z">
              <w:rPr>
                <w:rFonts w:asciiTheme="minorHAnsi" w:eastAsia="SimSun" w:hAnsiTheme="minorHAnsi" w:cs="Times New Roman"/>
                <w:color w:val="auto"/>
                <w:kern w:val="2"/>
                <w:highlight w:val="yellow"/>
                <w:lang w:eastAsia="zh-CN"/>
              </w:rPr>
            </w:rPrChange>
          </w:rPr>
          <w:t>, such that tube 6 can reach the microscope stage</w:t>
        </w:r>
      </w:ins>
      <w:r w:rsidRPr="00B6270E">
        <w:rPr>
          <w:rFonts w:asciiTheme="minorHAnsi" w:eastAsia="SimSun" w:hAnsiTheme="minorHAnsi" w:cs="Times New Roman"/>
          <w:color w:val="auto"/>
          <w:kern w:val="2"/>
          <w:lang w:eastAsia="zh-CN"/>
          <w:rPrChange w:id="1694" w:author="Author" w:date="2016-05-27T14:08:00Z">
            <w:rPr>
              <w:rFonts w:asciiTheme="minorHAnsi" w:eastAsia="SimSun" w:hAnsiTheme="minorHAnsi" w:cs="Times New Roman"/>
              <w:color w:val="auto"/>
              <w:kern w:val="2"/>
              <w:highlight w:val="yellow"/>
              <w:lang w:eastAsia="zh-CN"/>
            </w:rPr>
          </w:rPrChange>
        </w:rPr>
        <w:t>.</w:t>
      </w:r>
    </w:p>
    <w:p w14:paraId="28FD9AF9" w14:textId="77777777" w:rsidR="00381527" w:rsidRPr="00B6270E" w:rsidRDefault="00381527"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695"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696" w:author="Author" w:date="2016-05-27T14:08:00Z">
            <w:rPr>
              <w:rFonts w:asciiTheme="minorHAnsi" w:eastAsia="SimSun" w:hAnsiTheme="minorHAnsi" w:cs="Times New Roman"/>
              <w:color w:val="auto"/>
              <w:kern w:val="2"/>
              <w:highlight w:val="yellow"/>
              <w:lang w:eastAsia="zh-CN"/>
            </w:rPr>
          </w:rPrChange>
        </w:rPr>
        <w:t xml:space="preserve">Tape the heating pad to the base of the bioreactor. Tape the thermometer to the base of the bioreactor. </w:t>
      </w:r>
    </w:p>
    <w:p w14:paraId="242F116F" w14:textId="77777777" w:rsidR="004725F8" w:rsidRPr="00B6270E" w:rsidRDefault="004725F8"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697"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698" w:author="Author" w:date="2016-05-27T14:08:00Z">
            <w:rPr>
              <w:rFonts w:asciiTheme="minorHAnsi" w:eastAsia="SimSun" w:hAnsiTheme="minorHAnsi" w:cs="Times New Roman"/>
              <w:color w:val="auto"/>
              <w:kern w:val="2"/>
              <w:highlight w:val="yellow"/>
              <w:lang w:eastAsia="zh-CN"/>
            </w:rPr>
          </w:rPrChange>
        </w:rPr>
        <w:t>Coil the media pump around the culturing vessel so that the entering media will be at the same temperature as the vessel.</w:t>
      </w:r>
    </w:p>
    <w:p w14:paraId="3CBC9F89" w14:textId="77777777" w:rsidR="00381527" w:rsidRPr="00B6270E" w:rsidRDefault="00381527"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699"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00" w:author="Author" w:date="2016-05-27T14:08:00Z">
            <w:rPr>
              <w:rFonts w:asciiTheme="minorHAnsi" w:eastAsia="SimSun" w:hAnsiTheme="minorHAnsi" w:cs="Times New Roman"/>
              <w:color w:val="auto"/>
              <w:kern w:val="2"/>
              <w:highlight w:val="yellow"/>
              <w:lang w:eastAsia="zh-CN"/>
            </w:rPr>
          </w:rPrChange>
        </w:rPr>
        <w:t>Insert the bioreactor into the black foam enclosure over the LED matrix, and ensure that none of the tubes are pinched. Cover the enclosure with a foam lid so that no light enters.</w:t>
      </w:r>
    </w:p>
    <w:p w14:paraId="2B41228D" w14:textId="77777777" w:rsidR="00CA7BB4" w:rsidRPr="00B6270E" w:rsidRDefault="00CA7BB4"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01"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02" w:author="Author" w:date="2016-05-27T14:08:00Z">
            <w:rPr>
              <w:rFonts w:asciiTheme="minorHAnsi" w:eastAsia="SimSun" w:hAnsiTheme="minorHAnsi" w:cs="Times New Roman"/>
              <w:color w:val="auto"/>
              <w:kern w:val="2"/>
              <w:highlight w:val="yellow"/>
              <w:lang w:eastAsia="zh-CN"/>
            </w:rPr>
          </w:rPrChange>
        </w:rPr>
        <w:t>Securely tape the lid of the media flask and effluent container down.</w:t>
      </w:r>
    </w:p>
    <w:p w14:paraId="7CD739DC" w14:textId="77777777" w:rsidR="00195951" w:rsidRPr="00B6270E" w:rsidRDefault="00D61B8B"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03"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04" w:author="Author" w:date="2016-05-27T14:08:00Z">
            <w:rPr>
              <w:rFonts w:asciiTheme="minorHAnsi" w:eastAsia="SimSun" w:hAnsiTheme="minorHAnsi" w:cs="Times New Roman"/>
              <w:color w:val="auto"/>
              <w:kern w:val="2"/>
              <w:highlight w:val="yellow"/>
              <w:lang w:eastAsia="zh-CN"/>
            </w:rPr>
          </w:rPrChange>
        </w:rPr>
        <w:t>Connect</w:t>
      </w:r>
      <w:r w:rsidR="00195951" w:rsidRPr="00B6270E">
        <w:rPr>
          <w:rFonts w:asciiTheme="minorHAnsi" w:eastAsia="SimSun" w:hAnsiTheme="minorHAnsi" w:cs="Times New Roman"/>
          <w:color w:val="auto"/>
          <w:kern w:val="2"/>
          <w:lang w:eastAsia="zh-CN"/>
          <w:rPrChange w:id="1705" w:author="Author" w:date="2016-05-27T14:08:00Z">
            <w:rPr>
              <w:rFonts w:asciiTheme="minorHAnsi" w:eastAsia="SimSun" w:hAnsiTheme="minorHAnsi" w:cs="Times New Roman"/>
              <w:color w:val="auto"/>
              <w:kern w:val="2"/>
              <w:highlight w:val="yellow"/>
              <w:lang w:eastAsia="zh-CN"/>
            </w:rPr>
          </w:rPrChange>
        </w:rPr>
        <w:t xml:space="preserve"> the white end of the syringe air filter to the aquarium pump</w:t>
      </w:r>
      <w:r w:rsidRPr="00B6270E">
        <w:rPr>
          <w:rFonts w:asciiTheme="minorHAnsi" w:eastAsia="SimSun" w:hAnsiTheme="minorHAnsi" w:cs="Times New Roman"/>
          <w:color w:val="auto"/>
          <w:kern w:val="2"/>
          <w:lang w:eastAsia="zh-CN"/>
          <w:rPrChange w:id="1706" w:author="Author" w:date="2016-05-27T14:08:00Z">
            <w:rPr>
              <w:rFonts w:asciiTheme="minorHAnsi" w:eastAsia="SimSun" w:hAnsiTheme="minorHAnsi" w:cs="Times New Roman"/>
              <w:color w:val="auto"/>
              <w:kern w:val="2"/>
              <w:highlight w:val="yellow"/>
              <w:lang w:eastAsia="zh-CN"/>
            </w:rPr>
          </w:rPrChange>
        </w:rPr>
        <w:t xml:space="preserve"> and </w:t>
      </w:r>
      <w:r w:rsidR="00C83C45" w:rsidRPr="00B6270E">
        <w:rPr>
          <w:rFonts w:asciiTheme="minorHAnsi" w:eastAsia="SimSun" w:hAnsiTheme="minorHAnsi" w:cs="Times New Roman"/>
          <w:color w:val="auto"/>
          <w:kern w:val="2"/>
          <w:lang w:eastAsia="zh-CN"/>
          <w:rPrChange w:id="1707" w:author="Author" w:date="2016-05-27T14:08:00Z">
            <w:rPr>
              <w:rFonts w:asciiTheme="minorHAnsi" w:eastAsia="SimSun" w:hAnsiTheme="minorHAnsi" w:cs="Times New Roman"/>
              <w:color w:val="auto"/>
              <w:kern w:val="2"/>
              <w:highlight w:val="yellow"/>
              <w:lang w:eastAsia="zh-CN"/>
            </w:rPr>
          </w:rPrChange>
        </w:rPr>
        <w:t xml:space="preserve">connect </w:t>
      </w:r>
      <w:r w:rsidRPr="00B6270E">
        <w:rPr>
          <w:rFonts w:asciiTheme="minorHAnsi" w:eastAsia="SimSun" w:hAnsiTheme="minorHAnsi" w:cs="Times New Roman"/>
          <w:color w:val="auto"/>
          <w:kern w:val="2"/>
          <w:lang w:eastAsia="zh-CN"/>
          <w:rPrChange w:id="1708" w:author="Author" w:date="2016-05-27T14:08:00Z">
            <w:rPr>
              <w:rFonts w:asciiTheme="minorHAnsi" w:eastAsia="SimSun" w:hAnsiTheme="minorHAnsi" w:cs="Times New Roman"/>
              <w:color w:val="auto"/>
              <w:kern w:val="2"/>
              <w:highlight w:val="yellow"/>
              <w:lang w:eastAsia="zh-CN"/>
            </w:rPr>
          </w:rPrChange>
        </w:rPr>
        <w:t>the blue end to</w:t>
      </w:r>
      <w:r w:rsidR="00195951" w:rsidRPr="00B6270E">
        <w:rPr>
          <w:rFonts w:asciiTheme="minorHAnsi" w:eastAsia="SimSun" w:hAnsiTheme="minorHAnsi" w:cs="Times New Roman"/>
          <w:color w:val="auto"/>
          <w:kern w:val="2"/>
          <w:lang w:eastAsia="zh-CN"/>
          <w:rPrChange w:id="1709" w:author="Author" w:date="2016-05-27T14:08:00Z">
            <w:rPr>
              <w:rFonts w:asciiTheme="minorHAnsi" w:eastAsia="SimSun" w:hAnsiTheme="minorHAnsi" w:cs="Times New Roman"/>
              <w:color w:val="auto"/>
              <w:kern w:val="2"/>
              <w:highlight w:val="yellow"/>
              <w:lang w:eastAsia="zh-CN"/>
            </w:rPr>
          </w:rPrChange>
        </w:rPr>
        <w:t xml:space="preserve"> the media flask’s tube labeled “2) Air int</w:t>
      </w:r>
      <w:r w:rsidRPr="00B6270E">
        <w:rPr>
          <w:rFonts w:asciiTheme="minorHAnsi" w:eastAsia="SimSun" w:hAnsiTheme="minorHAnsi" w:cs="Times New Roman"/>
          <w:color w:val="auto"/>
          <w:kern w:val="2"/>
          <w:lang w:eastAsia="zh-CN"/>
          <w:rPrChange w:id="1710" w:author="Author" w:date="2016-05-27T14:08:00Z">
            <w:rPr>
              <w:rFonts w:asciiTheme="minorHAnsi" w:eastAsia="SimSun" w:hAnsiTheme="minorHAnsi" w:cs="Times New Roman"/>
              <w:color w:val="auto"/>
              <w:kern w:val="2"/>
              <w:highlight w:val="yellow"/>
              <w:lang w:eastAsia="zh-CN"/>
            </w:rPr>
          </w:rPrChange>
        </w:rPr>
        <w:t>o media flask. Blue side here.”</w:t>
      </w:r>
    </w:p>
    <w:p w14:paraId="67D3A76D" w14:textId="77777777" w:rsidR="00D61B8B" w:rsidRPr="00B6270E" w:rsidRDefault="00D61B8B"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11"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12" w:author="Author" w:date="2016-05-27T14:08:00Z">
            <w:rPr>
              <w:rFonts w:asciiTheme="minorHAnsi" w:eastAsia="SimSun" w:hAnsiTheme="minorHAnsi" w:cs="Times New Roman"/>
              <w:color w:val="auto"/>
              <w:kern w:val="2"/>
              <w:highlight w:val="yellow"/>
              <w:lang w:eastAsia="zh-CN"/>
            </w:rPr>
          </w:rPrChange>
        </w:rPr>
        <w:t>Clamp the air tube between the media flask and the bioreactor and turn on the aquarium pump to force media into the culturing vessel. Unclamp the air tube when the culturing vessel is full.</w:t>
      </w:r>
    </w:p>
    <w:p w14:paraId="3DCB0033" w14:textId="77777777" w:rsidR="00195951" w:rsidRPr="00B6270E" w:rsidRDefault="00195951"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13"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14" w:author="Author" w:date="2016-05-27T14:08:00Z">
            <w:rPr>
              <w:rFonts w:asciiTheme="minorHAnsi" w:eastAsia="SimSun" w:hAnsiTheme="minorHAnsi" w:cs="Times New Roman"/>
              <w:color w:val="auto"/>
              <w:kern w:val="2"/>
              <w:highlight w:val="yellow"/>
              <w:lang w:eastAsia="zh-CN"/>
            </w:rPr>
          </w:rPrChange>
        </w:rPr>
        <w:t xml:space="preserve">Connect the </w:t>
      </w:r>
      <w:r w:rsidR="00D61B8B" w:rsidRPr="00B6270E">
        <w:rPr>
          <w:rFonts w:asciiTheme="minorHAnsi" w:eastAsia="SimSun" w:hAnsiTheme="minorHAnsi" w:cs="Times New Roman"/>
          <w:color w:val="auto"/>
          <w:kern w:val="2"/>
          <w:lang w:eastAsia="zh-CN"/>
          <w:rPrChange w:id="1715" w:author="Author" w:date="2016-05-27T14:08:00Z">
            <w:rPr>
              <w:rFonts w:asciiTheme="minorHAnsi" w:eastAsia="SimSun" w:hAnsiTheme="minorHAnsi" w:cs="Times New Roman"/>
              <w:color w:val="auto"/>
              <w:kern w:val="2"/>
              <w:highlight w:val="yellow"/>
              <w:lang w:eastAsia="zh-CN"/>
            </w:rPr>
          </w:rPrChange>
        </w:rPr>
        <w:t>peristaltic pump tube segments to their corresponding peristaltic pumps.</w:t>
      </w:r>
    </w:p>
    <w:p w14:paraId="2FD38B2E" w14:textId="77777777" w:rsidR="00195951" w:rsidRPr="00B6270E" w:rsidRDefault="00381527" w:rsidP="00186D23">
      <w:pPr>
        <w:pStyle w:val="ListParagraph2"/>
        <w:numPr>
          <w:ilvl w:val="1"/>
          <w:numId w:val="24"/>
        </w:numPr>
        <w:spacing w:after="240" w:line="240" w:lineRule="auto"/>
        <w:ind w:left="0" w:firstLine="0"/>
        <w:contextualSpacing w:val="0"/>
        <w:jc w:val="left"/>
        <w:rPr>
          <w:ins w:id="1716" w:author="Author" w:date="2016-05-20T18:28:00Z"/>
          <w:rFonts w:asciiTheme="minorHAnsi" w:eastAsia="SimSun" w:hAnsiTheme="minorHAnsi" w:cs="Times New Roman"/>
          <w:color w:val="auto"/>
          <w:kern w:val="2"/>
          <w:lang w:eastAsia="zh-CN"/>
          <w:rPrChange w:id="1717" w:author="Author" w:date="2016-05-27T14:08:00Z">
            <w:rPr>
              <w:ins w:id="1718" w:author="Author" w:date="2016-05-20T18:28:00Z"/>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19" w:author="Author" w:date="2016-05-27T14:08:00Z">
            <w:rPr>
              <w:rFonts w:asciiTheme="minorHAnsi" w:eastAsia="SimSun" w:hAnsiTheme="minorHAnsi" w:cs="Times New Roman"/>
              <w:color w:val="auto"/>
              <w:kern w:val="2"/>
              <w:highlight w:val="yellow"/>
              <w:lang w:eastAsia="zh-CN"/>
            </w:rPr>
          </w:rPrChange>
        </w:rPr>
        <w:t xml:space="preserve">Unplug </w:t>
      </w:r>
      <w:r w:rsidR="00195951" w:rsidRPr="00B6270E">
        <w:rPr>
          <w:rFonts w:asciiTheme="minorHAnsi" w:eastAsia="SimSun" w:hAnsiTheme="minorHAnsi" w:cs="Times New Roman"/>
          <w:color w:val="auto"/>
          <w:kern w:val="2"/>
          <w:lang w:eastAsia="zh-CN"/>
          <w:rPrChange w:id="1720" w:author="Author" w:date="2016-05-27T14:08:00Z">
            <w:rPr>
              <w:rFonts w:asciiTheme="minorHAnsi" w:eastAsia="SimSun" w:hAnsiTheme="minorHAnsi" w:cs="Times New Roman"/>
              <w:color w:val="auto"/>
              <w:kern w:val="2"/>
              <w:highlight w:val="yellow"/>
              <w:lang w:eastAsia="zh-CN"/>
            </w:rPr>
          </w:rPrChange>
        </w:rPr>
        <w:t xml:space="preserve">the ends of the 24 AWG tubing from the 1/50” ID tube labeled “replace w/ </w:t>
      </w:r>
      <w:r w:rsidRPr="00B6270E">
        <w:rPr>
          <w:rFonts w:asciiTheme="minorHAnsi" w:eastAsia="SimSun" w:hAnsiTheme="minorHAnsi" w:cs="Times New Roman"/>
          <w:color w:val="auto"/>
          <w:kern w:val="2"/>
          <w:lang w:eastAsia="zh-CN"/>
          <w:rPrChange w:id="1721" w:author="Author" w:date="2016-05-27T14:08:00Z">
            <w:rPr>
              <w:rFonts w:asciiTheme="minorHAnsi" w:eastAsia="SimSun" w:hAnsiTheme="minorHAnsi" w:cs="Times New Roman"/>
              <w:color w:val="auto"/>
              <w:kern w:val="2"/>
              <w:highlight w:val="yellow"/>
              <w:lang w:eastAsia="zh-CN"/>
            </w:rPr>
          </w:rPrChange>
        </w:rPr>
        <w:t>channel</w:t>
      </w:r>
      <w:r w:rsidR="00195951" w:rsidRPr="00B6270E">
        <w:rPr>
          <w:rFonts w:asciiTheme="minorHAnsi" w:eastAsia="SimSun" w:hAnsiTheme="minorHAnsi" w:cs="Times New Roman"/>
          <w:color w:val="auto"/>
          <w:kern w:val="2"/>
          <w:lang w:eastAsia="zh-CN"/>
          <w:rPrChange w:id="1722" w:author="Author" w:date="2016-05-27T14:08:00Z">
            <w:rPr>
              <w:rFonts w:asciiTheme="minorHAnsi" w:eastAsia="SimSun" w:hAnsiTheme="minorHAnsi" w:cs="Times New Roman"/>
              <w:color w:val="auto"/>
              <w:kern w:val="2"/>
              <w:highlight w:val="yellow"/>
              <w:lang w:eastAsia="zh-CN"/>
            </w:rPr>
          </w:rPrChange>
        </w:rPr>
        <w:t>” and plug these ends into the inlet and outlet</w:t>
      </w:r>
      <w:r w:rsidR="00227D87" w:rsidRPr="00B6270E">
        <w:rPr>
          <w:rFonts w:asciiTheme="minorHAnsi" w:eastAsia="SimSun" w:hAnsiTheme="minorHAnsi" w:cs="Times New Roman"/>
          <w:color w:val="auto"/>
          <w:kern w:val="2"/>
          <w:lang w:eastAsia="zh-CN"/>
          <w:rPrChange w:id="1723" w:author="Author" w:date="2016-05-27T14:08:00Z">
            <w:rPr>
              <w:rFonts w:asciiTheme="minorHAnsi" w:eastAsia="SimSun" w:hAnsiTheme="minorHAnsi" w:cs="Times New Roman"/>
              <w:color w:val="auto"/>
              <w:kern w:val="2"/>
              <w:highlight w:val="yellow"/>
              <w:lang w:eastAsia="zh-CN"/>
            </w:rPr>
          </w:rPrChange>
        </w:rPr>
        <w:t xml:space="preserve"> of the microfluidic device</w:t>
      </w:r>
      <w:r w:rsidR="00195951" w:rsidRPr="00B6270E">
        <w:rPr>
          <w:rFonts w:asciiTheme="minorHAnsi" w:eastAsia="SimSun" w:hAnsiTheme="minorHAnsi" w:cs="Times New Roman"/>
          <w:color w:val="auto"/>
          <w:kern w:val="2"/>
          <w:lang w:eastAsia="zh-CN"/>
          <w:rPrChange w:id="1724" w:author="Author" w:date="2016-05-27T14:08:00Z">
            <w:rPr>
              <w:rFonts w:asciiTheme="minorHAnsi" w:eastAsia="SimSun" w:hAnsiTheme="minorHAnsi" w:cs="Times New Roman"/>
              <w:color w:val="auto"/>
              <w:kern w:val="2"/>
              <w:highlight w:val="yellow"/>
              <w:lang w:eastAsia="zh-CN"/>
            </w:rPr>
          </w:rPrChange>
        </w:rPr>
        <w:t>.</w:t>
      </w:r>
    </w:p>
    <w:p w14:paraId="618F37B4" w14:textId="77777777" w:rsidR="00624032" w:rsidRPr="00B6270E" w:rsidRDefault="00624032">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25" w:author="Author" w:date="2016-05-27T14:08:00Z">
            <w:rPr>
              <w:rFonts w:asciiTheme="minorHAnsi" w:eastAsia="SimSun" w:hAnsiTheme="minorHAnsi" w:cs="Times New Roman"/>
              <w:color w:val="auto"/>
              <w:kern w:val="2"/>
              <w:highlight w:val="yellow"/>
              <w:lang w:eastAsia="zh-CN"/>
            </w:rPr>
          </w:rPrChange>
        </w:rPr>
        <w:pPrChange w:id="1726" w:author="Author" w:date="2016-05-20T18:29:00Z">
          <w:pPr>
            <w:pStyle w:val="ListParagraph2"/>
            <w:numPr>
              <w:ilvl w:val="1"/>
              <w:numId w:val="24"/>
            </w:numPr>
            <w:spacing w:after="240" w:line="240" w:lineRule="auto"/>
            <w:ind w:left="0" w:hanging="555"/>
            <w:contextualSpacing w:val="0"/>
            <w:jc w:val="left"/>
          </w:pPr>
        </w:pPrChange>
      </w:pPr>
      <w:ins w:id="1727" w:author="Author" w:date="2016-05-20T18:28:00Z">
        <w:r w:rsidRPr="00B6270E">
          <w:rPr>
            <w:rFonts w:asciiTheme="minorHAnsi" w:eastAsia="SimSun" w:hAnsiTheme="minorHAnsi" w:cs="Times New Roman"/>
            <w:color w:val="auto"/>
            <w:kern w:val="2"/>
            <w:lang w:eastAsia="zh-CN"/>
            <w:rPrChange w:id="1728" w:author="Author" w:date="2016-05-27T14:08:00Z">
              <w:rPr>
                <w:rFonts w:asciiTheme="minorHAnsi" w:eastAsia="SimSun" w:hAnsiTheme="minorHAnsi" w:cs="Times New Roman"/>
                <w:color w:val="auto"/>
                <w:kern w:val="2"/>
                <w:highlight w:val="yellow"/>
                <w:lang w:eastAsia="zh-CN"/>
              </w:rPr>
            </w:rPrChange>
          </w:rPr>
          <w:t>Disconnect the effluent tubes from the effluent flask and collect effluent in test tubes chilled on ice. Calculate the flow rate of media into culturing vessel from the volume collected in a test tube and the time to collect it. Measure the optical density of the chilled effluent, which indicates the average population density during the period that the sample of effluent was collected.</w:t>
        </w:r>
      </w:ins>
    </w:p>
    <w:p w14:paraId="4E58E5FB" w14:textId="77777777" w:rsidR="00195951" w:rsidRPr="00B6270E" w:rsidDel="007B16D4" w:rsidRDefault="00381527" w:rsidP="00186D23">
      <w:pPr>
        <w:pStyle w:val="ListParagraph2"/>
        <w:numPr>
          <w:ilvl w:val="1"/>
          <w:numId w:val="24"/>
        </w:numPr>
        <w:spacing w:after="240" w:line="240" w:lineRule="auto"/>
        <w:ind w:left="0" w:firstLine="0"/>
        <w:contextualSpacing w:val="0"/>
        <w:jc w:val="left"/>
        <w:rPr>
          <w:del w:id="1729" w:author="Author" w:date="2016-05-20T18:35:00Z"/>
          <w:rFonts w:asciiTheme="minorHAnsi" w:eastAsia="SimSun" w:hAnsiTheme="minorHAnsi" w:cs="Times New Roman"/>
          <w:color w:val="auto"/>
          <w:kern w:val="2"/>
          <w:lang w:eastAsia="zh-CN"/>
          <w:rPrChange w:id="1730" w:author="Author" w:date="2016-05-27T14:08:00Z">
            <w:rPr>
              <w:del w:id="1731" w:author="Author" w:date="2016-05-20T18:35:00Z"/>
              <w:rFonts w:asciiTheme="minorHAnsi" w:eastAsia="SimSun" w:hAnsiTheme="minorHAnsi" w:cs="Times New Roman"/>
              <w:color w:val="auto"/>
              <w:kern w:val="2"/>
              <w:highlight w:val="yellow"/>
              <w:lang w:eastAsia="zh-CN"/>
            </w:rPr>
          </w:rPrChange>
        </w:rPr>
      </w:pPr>
      <w:del w:id="1732" w:author="Author" w:date="2016-05-20T18:29:00Z">
        <w:r w:rsidRPr="00B6270E" w:rsidDel="00624032">
          <w:rPr>
            <w:rFonts w:asciiTheme="minorHAnsi" w:eastAsia="SimSun" w:hAnsiTheme="minorHAnsi" w:cs="Times New Roman"/>
            <w:color w:val="auto"/>
            <w:kern w:val="2"/>
            <w:lang w:eastAsia="zh-CN"/>
            <w:rPrChange w:id="1733" w:author="Author" w:date="2016-05-27T14:08:00Z">
              <w:rPr>
                <w:rFonts w:asciiTheme="minorHAnsi" w:eastAsia="SimSun" w:hAnsiTheme="minorHAnsi" w:cs="Times New Roman"/>
                <w:color w:val="auto"/>
                <w:kern w:val="2"/>
                <w:highlight w:val="yellow"/>
                <w:lang w:eastAsia="zh-CN"/>
              </w:rPr>
            </w:rPrChange>
          </w:rPr>
          <w:delText xml:space="preserve">Remove the tubes from the effluent container and collect the effluent from each container individually. </w:delText>
        </w:r>
        <w:r w:rsidR="00195951" w:rsidRPr="00B6270E" w:rsidDel="00624032">
          <w:rPr>
            <w:rFonts w:asciiTheme="minorHAnsi" w:eastAsia="SimSun" w:hAnsiTheme="minorHAnsi" w:cs="Times New Roman"/>
            <w:color w:val="auto"/>
            <w:kern w:val="2"/>
            <w:lang w:eastAsia="zh-CN"/>
            <w:rPrChange w:id="1734" w:author="Author" w:date="2016-05-27T14:08:00Z">
              <w:rPr>
                <w:rFonts w:asciiTheme="minorHAnsi" w:eastAsia="SimSun" w:hAnsiTheme="minorHAnsi" w:cs="Times New Roman"/>
                <w:color w:val="auto"/>
                <w:kern w:val="2"/>
                <w:highlight w:val="yellow"/>
                <w:lang w:eastAsia="zh-CN"/>
              </w:rPr>
            </w:rPrChange>
          </w:rPr>
          <w:delText xml:space="preserve">Turn on the </w:delText>
        </w:r>
        <w:r w:rsidRPr="00B6270E" w:rsidDel="00624032">
          <w:rPr>
            <w:rFonts w:asciiTheme="minorHAnsi" w:eastAsia="SimSun" w:hAnsiTheme="minorHAnsi" w:cs="Times New Roman"/>
            <w:color w:val="auto"/>
            <w:kern w:val="2"/>
            <w:lang w:eastAsia="zh-CN"/>
            <w:rPrChange w:id="1735" w:author="Author" w:date="2016-05-27T14:08:00Z">
              <w:rPr>
                <w:rFonts w:asciiTheme="minorHAnsi" w:eastAsia="SimSun" w:hAnsiTheme="minorHAnsi" w:cs="Times New Roman"/>
                <w:color w:val="auto"/>
                <w:kern w:val="2"/>
                <w:highlight w:val="yellow"/>
                <w:lang w:eastAsia="zh-CN"/>
              </w:rPr>
            </w:rPrChange>
          </w:rPr>
          <w:delText>peristaltic pumps and calibrate the</w:delText>
        </w:r>
        <w:r w:rsidR="00195951" w:rsidRPr="00B6270E" w:rsidDel="00624032">
          <w:rPr>
            <w:rFonts w:asciiTheme="minorHAnsi" w:eastAsia="SimSun" w:hAnsiTheme="minorHAnsi" w:cs="Times New Roman"/>
            <w:color w:val="auto"/>
            <w:kern w:val="2"/>
            <w:lang w:eastAsia="zh-CN"/>
            <w:rPrChange w:id="1736" w:author="Author" w:date="2016-05-27T14:08:00Z">
              <w:rPr>
                <w:rFonts w:asciiTheme="minorHAnsi" w:eastAsia="SimSun" w:hAnsiTheme="minorHAnsi" w:cs="Times New Roman"/>
                <w:color w:val="auto"/>
                <w:kern w:val="2"/>
                <w:highlight w:val="yellow"/>
                <w:lang w:eastAsia="zh-CN"/>
              </w:rPr>
            </w:rPrChange>
          </w:rPr>
          <w:delText xml:space="preserve"> “OnRatio” variables in the</w:delText>
        </w:r>
        <w:r w:rsidRPr="00B6270E" w:rsidDel="00624032">
          <w:rPr>
            <w:rFonts w:asciiTheme="minorHAnsi" w:eastAsia="SimSun" w:hAnsiTheme="minorHAnsi" w:cs="Times New Roman"/>
            <w:color w:val="auto"/>
            <w:kern w:val="2"/>
            <w:lang w:eastAsia="zh-CN"/>
            <w:rPrChange w:id="1737" w:author="Author" w:date="2016-05-27T14:08:00Z">
              <w:rPr>
                <w:rFonts w:asciiTheme="minorHAnsi" w:eastAsia="SimSun" w:hAnsiTheme="minorHAnsi" w:cs="Times New Roman"/>
                <w:color w:val="auto"/>
                <w:kern w:val="2"/>
                <w:highlight w:val="yellow"/>
                <w:lang w:eastAsia="zh-CN"/>
              </w:rPr>
            </w:rPrChange>
          </w:rPr>
          <w:delText xml:space="preserve"> chemostatController.ino file to cali</w:delText>
        </w:r>
        <w:r w:rsidR="00196D1B" w:rsidRPr="00B6270E" w:rsidDel="00624032">
          <w:rPr>
            <w:rFonts w:asciiTheme="minorHAnsi" w:eastAsia="SimSun" w:hAnsiTheme="minorHAnsi" w:cs="Times New Roman"/>
            <w:color w:val="auto"/>
            <w:kern w:val="2"/>
            <w:lang w:eastAsia="zh-CN"/>
            <w:rPrChange w:id="1738" w:author="Author" w:date="2016-05-27T14:08:00Z">
              <w:rPr>
                <w:rFonts w:asciiTheme="minorHAnsi" w:eastAsia="SimSun" w:hAnsiTheme="minorHAnsi" w:cs="Times New Roman"/>
                <w:color w:val="auto"/>
                <w:kern w:val="2"/>
                <w:highlight w:val="yellow"/>
                <w:lang w:eastAsia="zh-CN"/>
              </w:rPr>
            </w:rPrChange>
          </w:rPr>
          <w:delText>brate their flow rates. The iterative process of collecting effluent, calculating the flow rate, and recalibrating the “OnRatio” variables will take a day or two.</w:delText>
        </w:r>
      </w:del>
    </w:p>
    <w:p w14:paraId="437BB61C" w14:textId="77777777" w:rsidR="00E467D1" w:rsidRPr="00B6270E" w:rsidRDefault="00E467D1"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39" w:author="Author" w:date="2016-05-27T14:08:00Z">
            <w:rPr>
              <w:rFonts w:asciiTheme="minorHAnsi" w:eastAsia="SimSun" w:hAnsiTheme="minorHAnsi" w:cs="Times New Roman"/>
              <w:color w:val="auto"/>
              <w:kern w:val="2"/>
              <w:highlight w:val="yellow"/>
              <w:lang w:eastAsia="zh-CN"/>
            </w:rPr>
          </w:rPrChange>
        </w:rPr>
      </w:pPr>
      <w:del w:id="1740" w:author="Author" w:date="2016-05-19T11:20:00Z">
        <w:r w:rsidRPr="00B6270E" w:rsidDel="00852C1D">
          <w:rPr>
            <w:rFonts w:asciiTheme="minorHAnsi" w:eastAsia="SimSun" w:hAnsiTheme="minorHAnsi" w:cs="Times New Roman"/>
            <w:color w:val="auto"/>
            <w:kern w:val="2"/>
            <w:lang w:eastAsia="zh-CN"/>
            <w:rPrChange w:id="1741" w:author="Author" w:date="2016-05-27T14:08:00Z">
              <w:rPr>
                <w:rFonts w:asciiTheme="minorHAnsi" w:eastAsia="SimSun" w:hAnsiTheme="minorHAnsi" w:cs="Times New Roman"/>
                <w:color w:val="auto"/>
                <w:kern w:val="2"/>
                <w:highlight w:val="yellow"/>
                <w:lang w:eastAsia="zh-CN"/>
              </w:rPr>
            </w:rPrChange>
          </w:rPr>
          <w:delText>Check for signs of contamination. The apparatus should still be sterile</w:delText>
        </w:r>
      </w:del>
      <w:ins w:id="1742" w:author="Author" w:date="2016-05-19T11:20:00Z">
        <w:r w:rsidR="00852C1D" w:rsidRPr="00B6270E">
          <w:rPr>
            <w:rFonts w:asciiTheme="minorHAnsi" w:eastAsia="SimSun" w:hAnsiTheme="minorHAnsi" w:cs="Times New Roman"/>
            <w:color w:val="auto"/>
            <w:kern w:val="2"/>
            <w:lang w:eastAsia="zh-CN"/>
            <w:rPrChange w:id="1743" w:author="Author" w:date="2016-05-27T14:08:00Z">
              <w:rPr>
                <w:rFonts w:asciiTheme="minorHAnsi" w:eastAsia="SimSun" w:hAnsiTheme="minorHAnsi" w:cs="Times New Roman"/>
                <w:color w:val="auto"/>
                <w:kern w:val="2"/>
                <w:highlight w:val="yellow"/>
                <w:lang w:eastAsia="zh-CN"/>
              </w:rPr>
            </w:rPrChange>
          </w:rPr>
          <w:t>Ensure that the media in the media flask looks the same as it did when it was first made</w:t>
        </w:r>
      </w:ins>
      <w:r w:rsidRPr="00B6270E">
        <w:rPr>
          <w:rFonts w:asciiTheme="minorHAnsi" w:eastAsia="SimSun" w:hAnsiTheme="minorHAnsi" w:cs="Times New Roman"/>
          <w:color w:val="auto"/>
          <w:kern w:val="2"/>
          <w:lang w:eastAsia="zh-CN"/>
          <w:rPrChange w:id="1744" w:author="Author" w:date="2016-05-27T14:08:00Z">
            <w:rPr>
              <w:rFonts w:asciiTheme="minorHAnsi" w:eastAsia="SimSun" w:hAnsiTheme="minorHAnsi" w:cs="Times New Roman"/>
              <w:color w:val="auto"/>
              <w:kern w:val="2"/>
              <w:highlight w:val="yellow"/>
              <w:lang w:eastAsia="zh-CN"/>
            </w:rPr>
          </w:rPrChange>
        </w:rPr>
        <w:t>.</w:t>
      </w:r>
      <w:ins w:id="1745" w:author="Author" w:date="2016-05-19T11:22:00Z">
        <w:r w:rsidR="00852C1D" w:rsidRPr="00B6270E">
          <w:rPr>
            <w:rFonts w:asciiTheme="minorHAnsi" w:eastAsia="SimSun" w:hAnsiTheme="minorHAnsi" w:cs="Times New Roman"/>
            <w:color w:val="auto"/>
            <w:kern w:val="2"/>
            <w:lang w:eastAsia="zh-CN"/>
            <w:rPrChange w:id="1746" w:author="Author" w:date="2016-05-27T14:08:00Z">
              <w:rPr>
                <w:rFonts w:asciiTheme="minorHAnsi" w:eastAsia="SimSun" w:hAnsiTheme="minorHAnsi" w:cs="Times New Roman"/>
                <w:color w:val="auto"/>
                <w:kern w:val="2"/>
                <w:highlight w:val="yellow"/>
                <w:lang w:eastAsia="zh-CN"/>
              </w:rPr>
            </w:rPrChange>
          </w:rPr>
          <w:t xml:space="preserve"> If it is cloudy, then it has been contaminated.</w:t>
        </w:r>
      </w:ins>
    </w:p>
    <w:p w14:paraId="7C062789" w14:textId="77777777" w:rsidR="00E85BE8" w:rsidRPr="00B6270E" w:rsidRDefault="00E85BE8" w:rsidP="00186D23">
      <w:pPr>
        <w:pStyle w:val="ListParagraph2"/>
        <w:numPr>
          <w:ilvl w:val="1"/>
          <w:numId w:val="24"/>
        </w:numPr>
        <w:spacing w:after="240" w:line="240" w:lineRule="auto"/>
        <w:ind w:left="0" w:firstLine="0"/>
        <w:contextualSpacing w:val="0"/>
        <w:jc w:val="left"/>
        <w:rPr>
          <w:ins w:id="1747" w:author="Author" w:date="2016-05-20T18:35:00Z"/>
          <w:rFonts w:asciiTheme="minorHAnsi" w:eastAsia="SimSun" w:hAnsiTheme="minorHAnsi" w:cs="Times New Roman"/>
          <w:color w:val="auto"/>
          <w:kern w:val="2"/>
          <w:lang w:eastAsia="zh-CN"/>
          <w:rPrChange w:id="1748" w:author="Author" w:date="2016-05-27T14:08:00Z">
            <w:rPr>
              <w:ins w:id="1749" w:author="Author" w:date="2016-05-20T18:35:00Z"/>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50" w:author="Author" w:date="2016-05-27T14:08:00Z">
            <w:rPr>
              <w:rFonts w:asciiTheme="minorHAnsi" w:eastAsia="SimSun" w:hAnsiTheme="minorHAnsi" w:cs="Times New Roman"/>
              <w:color w:val="auto"/>
              <w:kern w:val="2"/>
              <w:highlight w:val="yellow"/>
              <w:lang w:eastAsia="zh-CN"/>
            </w:rPr>
          </w:rPrChange>
        </w:rPr>
        <w:t xml:space="preserve">Turn off the pumps. Inoculate the culturing vessel with 2 </w:t>
      </w:r>
      <w:r w:rsidR="000528A7" w:rsidRPr="00B6270E">
        <w:rPr>
          <w:rFonts w:asciiTheme="minorHAnsi" w:eastAsia="SimSun" w:hAnsiTheme="minorHAnsi" w:cs="Times New Roman"/>
          <w:color w:val="auto"/>
          <w:kern w:val="2"/>
          <w:lang w:eastAsia="zh-CN"/>
          <w:rPrChange w:id="1751" w:author="Author" w:date="2016-05-27T14:08:00Z">
            <w:rPr>
              <w:rFonts w:asciiTheme="minorHAnsi" w:eastAsia="SimSun" w:hAnsiTheme="minorHAnsi" w:cs="Times New Roman"/>
              <w:color w:val="auto"/>
              <w:kern w:val="2"/>
              <w:highlight w:val="yellow"/>
              <w:lang w:eastAsia="zh-CN"/>
            </w:rPr>
          </w:rPrChange>
        </w:rPr>
        <w:t>ml</w:t>
      </w:r>
      <w:r w:rsidRPr="00B6270E">
        <w:rPr>
          <w:rFonts w:asciiTheme="minorHAnsi" w:eastAsia="SimSun" w:hAnsiTheme="minorHAnsi" w:cs="Times New Roman"/>
          <w:color w:val="auto"/>
          <w:kern w:val="2"/>
          <w:lang w:eastAsia="zh-CN"/>
          <w:rPrChange w:id="1752" w:author="Author" w:date="2016-05-27T14:08:00Z">
            <w:rPr>
              <w:rFonts w:asciiTheme="minorHAnsi" w:eastAsia="SimSun" w:hAnsiTheme="minorHAnsi" w:cs="Times New Roman"/>
              <w:color w:val="auto"/>
              <w:kern w:val="2"/>
              <w:highlight w:val="yellow"/>
              <w:lang w:eastAsia="zh-CN"/>
            </w:rPr>
          </w:rPrChange>
        </w:rPr>
        <w:t xml:space="preserve"> of culture through the inoculation port. Let it </w:t>
      </w:r>
      <w:ins w:id="1753" w:author="Author" w:date="2016-05-19T11:25:00Z">
        <w:r w:rsidR="00852C1D" w:rsidRPr="00B6270E">
          <w:rPr>
            <w:rFonts w:asciiTheme="minorHAnsi" w:eastAsia="SimSun" w:hAnsiTheme="minorHAnsi" w:cs="Times New Roman"/>
            <w:color w:val="auto"/>
            <w:kern w:val="2"/>
            <w:lang w:eastAsia="zh-CN"/>
            <w:rPrChange w:id="1754" w:author="Author" w:date="2016-05-27T14:08:00Z">
              <w:rPr>
                <w:rFonts w:asciiTheme="minorHAnsi" w:eastAsia="SimSun" w:hAnsiTheme="minorHAnsi" w:cs="Times New Roman"/>
                <w:color w:val="auto"/>
                <w:kern w:val="2"/>
                <w:highlight w:val="yellow"/>
                <w:lang w:eastAsia="zh-CN"/>
              </w:rPr>
            </w:rPrChange>
          </w:rPr>
          <w:t>grow overnight</w:t>
        </w:r>
      </w:ins>
      <w:del w:id="1755" w:author="Author" w:date="2016-05-19T11:25:00Z">
        <w:r w:rsidRPr="00B6270E" w:rsidDel="00852C1D">
          <w:rPr>
            <w:rFonts w:asciiTheme="minorHAnsi" w:eastAsia="SimSun" w:hAnsiTheme="minorHAnsi" w:cs="Times New Roman"/>
            <w:color w:val="auto"/>
            <w:kern w:val="2"/>
            <w:lang w:eastAsia="zh-CN"/>
            <w:rPrChange w:id="1756" w:author="Author" w:date="2016-05-27T14:08:00Z">
              <w:rPr>
                <w:rFonts w:asciiTheme="minorHAnsi" w:eastAsia="SimSun" w:hAnsiTheme="minorHAnsi" w:cs="Times New Roman"/>
                <w:color w:val="auto"/>
                <w:kern w:val="2"/>
                <w:highlight w:val="yellow"/>
                <w:lang w:eastAsia="zh-CN"/>
              </w:rPr>
            </w:rPrChange>
          </w:rPr>
          <w:delText>satu</w:delText>
        </w:r>
      </w:del>
      <w:del w:id="1757" w:author="Author" w:date="2016-05-19T11:24:00Z">
        <w:r w:rsidRPr="00B6270E" w:rsidDel="00852C1D">
          <w:rPr>
            <w:rFonts w:asciiTheme="minorHAnsi" w:eastAsia="SimSun" w:hAnsiTheme="minorHAnsi" w:cs="Times New Roman"/>
            <w:color w:val="auto"/>
            <w:kern w:val="2"/>
            <w:lang w:eastAsia="zh-CN"/>
            <w:rPrChange w:id="1758" w:author="Author" w:date="2016-05-27T14:08:00Z">
              <w:rPr>
                <w:rFonts w:asciiTheme="minorHAnsi" w:eastAsia="SimSun" w:hAnsiTheme="minorHAnsi" w:cs="Times New Roman"/>
                <w:color w:val="auto"/>
                <w:kern w:val="2"/>
                <w:highlight w:val="yellow"/>
                <w:lang w:eastAsia="zh-CN"/>
              </w:rPr>
            </w:rPrChange>
          </w:rPr>
          <w:delText>rate</w:delText>
        </w:r>
      </w:del>
      <w:r w:rsidRPr="00B6270E">
        <w:rPr>
          <w:rFonts w:asciiTheme="minorHAnsi" w:eastAsia="SimSun" w:hAnsiTheme="minorHAnsi" w:cs="Times New Roman"/>
          <w:color w:val="auto"/>
          <w:kern w:val="2"/>
          <w:lang w:eastAsia="zh-CN"/>
          <w:rPrChange w:id="1759" w:author="Author" w:date="2016-05-27T14:08:00Z">
            <w:rPr>
              <w:rFonts w:asciiTheme="minorHAnsi" w:eastAsia="SimSun" w:hAnsiTheme="minorHAnsi" w:cs="Times New Roman"/>
              <w:color w:val="auto"/>
              <w:kern w:val="2"/>
              <w:highlight w:val="yellow"/>
              <w:lang w:eastAsia="zh-CN"/>
            </w:rPr>
          </w:rPrChange>
        </w:rPr>
        <w:t xml:space="preserve"> and then begin diluting the culture</w:t>
      </w:r>
      <w:ins w:id="1760" w:author="Author" w:date="2016-05-19T11:25:00Z">
        <w:r w:rsidR="00852C1D" w:rsidRPr="00B6270E">
          <w:rPr>
            <w:rFonts w:asciiTheme="minorHAnsi" w:eastAsia="SimSun" w:hAnsiTheme="minorHAnsi" w:cs="Times New Roman"/>
            <w:color w:val="auto"/>
            <w:kern w:val="2"/>
            <w:lang w:eastAsia="zh-CN"/>
            <w:rPrChange w:id="1761" w:author="Author" w:date="2016-05-27T14:08:00Z">
              <w:rPr>
                <w:rFonts w:asciiTheme="minorHAnsi" w:eastAsia="SimSun" w:hAnsiTheme="minorHAnsi" w:cs="Times New Roman"/>
                <w:color w:val="auto"/>
                <w:kern w:val="2"/>
                <w:highlight w:val="yellow"/>
                <w:lang w:eastAsia="zh-CN"/>
              </w:rPr>
            </w:rPrChange>
          </w:rPr>
          <w:t xml:space="preserve"> the next morning</w:t>
        </w:r>
      </w:ins>
      <w:r w:rsidRPr="00B6270E">
        <w:rPr>
          <w:rFonts w:asciiTheme="minorHAnsi" w:eastAsia="SimSun" w:hAnsiTheme="minorHAnsi" w:cs="Times New Roman"/>
          <w:color w:val="auto"/>
          <w:kern w:val="2"/>
          <w:lang w:eastAsia="zh-CN"/>
          <w:rPrChange w:id="1762" w:author="Author" w:date="2016-05-27T14:08:00Z">
            <w:rPr>
              <w:rFonts w:asciiTheme="minorHAnsi" w:eastAsia="SimSun" w:hAnsiTheme="minorHAnsi" w:cs="Times New Roman"/>
              <w:color w:val="auto"/>
              <w:kern w:val="2"/>
              <w:highlight w:val="yellow"/>
              <w:lang w:eastAsia="zh-CN"/>
            </w:rPr>
          </w:rPrChange>
        </w:rPr>
        <w:t>.</w:t>
      </w:r>
    </w:p>
    <w:p w14:paraId="1327AB08" w14:textId="77777777" w:rsidR="007B16D4" w:rsidRPr="00B6270E" w:rsidRDefault="00C9269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63" w:author="Author" w:date="2016-05-27T14:08:00Z">
            <w:rPr>
              <w:rFonts w:asciiTheme="minorHAnsi" w:eastAsia="SimSun" w:hAnsiTheme="minorHAnsi" w:cs="Times New Roman"/>
              <w:color w:val="auto"/>
              <w:kern w:val="2"/>
              <w:highlight w:val="yellow"/>
              <w:lang w:eastAsia="zh-CN"/>
            </w:rPr>
          </w:rPrChange>
        </w:rPr>
        <w:pPrChange w:id="1764" w:author="Author" w:date="2016-05-20T18:35:00Z">
          <w:pPr>
            <w:pStyle w:val="ListParagraph2"/>
            <w:numPr>
              <w:ilvl w:val="1"/>
              <w:numId w:val="24"/>
            </w:numPr>
            <w:spacing w:after="240" w:line="240" w:lineRule="auto"/>
            <w:ind w:left="0" w:hanging="555"/>
            <w:contextualSpacing w:val="0"/>
            <w:jc w:val="left"/>
          </w:pPr>
        </w:pPrChange>
      </w:pPr>
      <w:ins w:id="1765" w:author="Author" w:date="2016-05-23T14:06:00Z">
        <w:r w:rsidRPr="00B6270E">
          <w:rPr>
            <w:rFonts w:asciiTheme="minorHAnsi" w:eastAsia="SimSun" w:hAnsiTheme="minorHAnsi" w:cs="Times New Roman"/>
            <w:color w:val="auto"/>
            <w:kern w:val="2"/>
            <w:lang w:eastAsia="zh-CN"/>
          </w:rPr>
          <w:t xml:space="preserve">With the value of the “controlMicroscope” at zero, </w:t>
        </w:r>
      </w:ins>
      <w:ins w:id="1766" w:author="Author" w:date="2016-05-20T18:35:00Z">
        <w:del w:id="1767" w:author="Author" w:date="2016-05-23T14:06:00Z">
          <w:r w:rsidR="007B16D4" w:rsidRPr="00B6270E" w:rsidDel="00C92693">
            <w:rPr>
              <w:rFonts w:asciiTheme="minorHAnsi" w:eastAsia="SimSun" w:hAnsiTheme="minorHAnsi" w:cs="Times New Roman"/>
              <w:color w:val="auto"/>
              <w:kern w:val="2"/>
              <w:lang w:eastAsia="zh-CN"/>
            </w:rPr>
            <w:delText>I</w:delText>
          </w:r>
        </w:del>
      </w:ins>
      <w:ins w:id="1768" w:author="Author" w:date="2016-05-23T14:06:00Z">
        <w:r w:rsidRPr="00B6270E">
          <w:rPr>
            <w:rFonts w:asciiTheme="minorHAnsi" w:eastAsia="SimSun" w:hAnsiTheme="minorHAnsi" w:cs="Times New Roman"/>
            <w:color w:val="auto"/>
            <w:kern w:val="2"/>
            <w:lang w:eastAsia="zh-CN"/>
          </w:rPr>
          <w:t>i</w:t>
        </w:r>
      </w:ins>
      <w:ins w:id="1769" w:author="Author" w:date="2016-05-20T18:35:00Z">
        <w:r w:rsidR="007B16D4" w:rsidRPr="00B6270E">
          <w:rPr>
            <w:rFonts w:asciiTheme="minorHAnsi" w:eastAsia="SimSun" w:hAnsiTheme="minorHAnsi" w:cs="Times New Roman"/>
            <w:color w:val="auto"/>
            <w:kern w:val="2"/>
            <w:lang w:eastAsia="zh-CN"/>
          </w:rPr>
          <w:t>teratively adjust the parameters in the “bioreactorParameters.csv” file until the flow rate from the sampling pump is just lower than the flow rate of media into the culturing vessel, calculated as the sum of the sampling flow rate and the effluent flow rate. This iterative calibration process can take about a day.</w:t>
        </w:r>
      </w:ins>
    </w:p>
    <w:p w14:paraId="73D919E9" w14:textId="77777777" w:rsidR="00F038B7" w:rsidRPr="00B6270E" w:rsidDel="00624032" w:rsidRDefault="005B3AB9" w:rsidP="00186D23">
      <w:pPr>
        <w:pStyle w:val="ListParagraph2"/>
        <w:numPr>
          <w:ilvl w:val="1"/>
          <w:numId w:val="24"/>
        </w:numPr>
        <w:spacing w:after="240" w:line="240" w:lineRule="auto"/>
        <w:ind w:left="0" w:firstLine="0"/>
        <w:contextualSpacing w:val="0"/>
        <w:jc w:val="left"/>
        <w:rPr>
          <w:del w:id="1770" w:author="Author" w:date="2016-05-20T18:28:00Z"/>
          <w:rFonts w:asciiTheme="minorHAnsi" w:eastAsia="SimSun" w:hAnsiTheme="minorHAnsi" w:cs="Times New Roman"/>
          <w:color w:val="auto"/>
          <w:kern w:val="2"/>
          <w:lang w:eastAsia="zh-CN"/>
          <w:rPrChange w:id="1771" w:author="Author" w:date="2016-05-27T14:08:00Z">
            <w:rPr>
              <w:del w:id="1772" w:author="Author" w:date="2016-05-20T18:28:00Z"/>
              <w:rFonts w:asciiTheme="minorHAnsi" w:eastAsia="SimSun" w:hAnsiTheme="minorHAnsi" w:cs="Times New Roman"/>
              <w:color w:val="auto"/>
              <w:kern w:val="2"/>
              <w:highlight w:val="yellow"/>
              <w:lang w:eastAsia="zh-CN"/>
            </w:rPr>
          </w:rPrChange>
        </w:rPr>
      </w:pPr>
      <w:del w:id="1773" w:author="Author" w:date="2016-05-20T18:28:00Z">
        <w:r w:rsidRPr="00B6270E" w:rsidDel="00624032">
          <w:rPr>
            <w:rFonts w:asciiTheme="minorHAnsi" w:eastAsia="SimSun" w:hAnsiTheme="minorHAnsi" w:cs="Times New Roman"/>
            <w:color w:val="auto"/>
            <w:kern w:val="2"/>
            <w:lang w:eastAsia="zh-CN"/>
            <w:rPrChange w:id="1774" w:author="Author" w:date="2016-05-27T14:08:00Z">
              <w:rPr>
                <w:rFonts w:asciiTheme="minorHAnsi" w:eastAsia="SimSun" w:hAnsiTheme="minorHAnsi" w:cs="Times New Roman"/>
                <w:color w:val="auto"/>
                <w:kern w:val="2"/>
                <w:highlight w:val="yellow"/>
                <w:lang w:eastAsia="zh-CN"/>
              </w:rPr>
            </w:rPrChange>
          </w:rPr>
          <w:delText>As needed,</w:delText>
        </w:r>
        <w:r w:rsidR="00770784" w:rsidRPr="00B6270E" w:rsidDel="00624032">
          <w:rPr>
            <w:rFonts w:asciiTheme="minorHAnsi" w:eastAsia="SimSun" w:hAnsiTheme="minorHAnsi" w:cs="Times New Roman"/>
            <w:color w:val="auto"/>
            <w:kern w:val="2"/>
            <w:lang w:eastAsia="zh-CN"/>
            <w:rPrChange w:id="1775" w:author="Author" w:date="2016-05-27T14:08:00Z">
              <w:rPr>
                <w:rFonts w:asciiTheme="minorHAnsi" w:eastAsia="SimSun" w:hAnsiTheme="minorHAnsi" w:cs="Times New Roman"/>
                <w:color w:val="auto"/>
                <w:kern w:val="2"/>
                <w:highlight w:val="yellow"/>
                <w:lang w:eastAsia="zh-CN"/>
              </w:rPr>
            </w:rPrChange>
          </w:rPr>
          <w:delText xml:space="preserve"> </w:delText>
        </w:r>
        <w:r w:rsidR="00F038B7" w:rsidRPr="00B6270E" w:rsidDel="00624032">
          <w:rPr>
            <w:rFonts w:asciiTheme="minorHAnsi" w:eastAsia="SimSun" w:hAnsiTheme="minorHAnsi" w:cs="Times New Roman"/>
            <w:color w:val="auto"/>
            <w:kern w:val="2"/>
            <w:lang w:eastAsia="zh-CN"/>
            <w:rPrChange w:id="1776" w:author="Author" w:date="2016-05-27T14:08:00Z">
              <w:rPr>
                <w:rFonts w:asciiTheme="minorHAnsi" w:eastAsia="SimSun" w:hAnsiTheme="minorHAnsi" w:cs="Times New Roman"/>
                <w:color w:val="auto"/>
                <w:kern w:val="2"/>
                <w:highlight w:val="yellow"/>
                <w:lang w:eastAsia="zh-CN"/>
              </w:rPr>
            </w:rPrChange>
          </w:rPr>
          <w:delText>measure the flow rate and c</w:delText>
        </w:r>
        <w:r w:rsidRPr="00B6270E" w:rsidDel="00624032">
          <w:rPr>
            <w:rFonts w:asciiTheme="minorHAnsi" w:eastAsia="SimSun" w:hAnsiTheme="minorHAnsi" w:cs="Times New Roman"/>
            <w:color w:val="auto"/>
            <w:kern w:val="2"/>
            <w:lang w:eastAsia="zh-CN"/>
            <w:rPrChange w:id="1777" w:author="Author" w:date="2016-05-27T14:08:00Z">
              <w:rPr>
                <w:rFonts w:asciiTheme="minorHAnsi" w:eastAsia="SimSun" w:hAnsiTheme="minorHAnsi" w:cs="Times New Roman"/>
                <w:color w:val="auto"/>
                <w:kern w:val="2"/>
                <w:highlight w:val="yellow"/>
                <w:lang w:eastAsia="zh-CN"/>
              </w:rPr>
            </w:rPrChange>
          </w:rPr>
          <w:delText>ollect samples of the effluent. D</w:delText>
        </w:r>
        <w:r w:rsidR="00F038B7" w:rsidRPr="00B6270E" w:rsidDel="00624032">
          <w:rPr>
            <w:rFonts w:asciiTheme="minorHAnsi" w:eastAsia="SimSun" w:hAnsiTheme="minorHAnsi" w:cs="Times New Roman"/>
            <w:color w:val="auto"/>
            <w:kern w:val="2"/>
            <w:lang w:eastAsia="zh-CN"/>
            <w:rPrChange w:id="1778" w:author="Author" w:date="2016-05-27T14:08:00Z">
              <w:rPr>
                <w:rFonts w:asciiTheme="minorHAnsi" w:eastAsia="SimSun" w:hAnsiTheme="minorHAnsi" w:cs="Times New Roman"/>
                <w:color w:val="auto"/>
                <w:kern w:val="2"/>
                <w:highlight w:val="yellow"/>
                <w:lang w:eastAsia="zh-CN"/>
              </w:rPr>
            </w:rPrChange>
          </w:rPr>
          <w:delText xml:space="preserve">isconnect the effluent </w:delText>
        </w:r>
        <w:r w:rsidR="00770784" w:rsidRPr="00B6270E" w:rsidDel="00624032">
          <w:rPr>
            <w:rFonts w:asciiTheme="minorHAnsi" w:eastAsia="SimSun" w:hAnsiTheme="minorHAnsi" w:cs="Times New Roman"/>
            <w:color w:val="auto"/>
            <w:kern w:val="2"/>
            <w:lang w:eastAsia="zh-CN"/>
            <w:rPrChange w:id="1779" w:author="Author" w:date="2016-05-27T14:08:00Z">
              <w:rPr>
                <w:rFonts w:asciiTheme="minorHAnsi" w:eastAsia="SimSun" w:hAnsiTheme="minorHAnsi" w:cs="Times New Roman"/>
                <w:color w:val="auto"/>
                <w:kern w:val="2"/>
                <w:highlight w:val="yellow"/>
                <w:lang w:eastAsia="zh-CN"/>
              </w:rPr>
            </w:rPrChange>
          </w:rPr>
          <w:delText xml:space="preserve">tubes from the effluent </w:delText>
        </w:r>
        <w:r w:rsidR="00F038B7" w:rsidRPr="00B6270E" w:rsidDel="00624032">
          <w:rPr>
            <w:rFonts w:asciiTheme="minorHAnsi" w:eastAsia="SimSun" w:hAnsiTheme="minorHAnsi" w:cs="Times New Roman"/>
            <w:color w:val="auto"/>
            <w:kern w:val="2"/>
            <w:lang w:eastAsia="zh-CN"/>
            <w:rPrChange w:id="1780" w:author="Author" w:date="2016-05-27T14:08:00Z">
              <w:rPr>
                <w:rFonts w:asciiTheme="minorHAnsi" w:eastAsia="SimSun" w:hAnsiTheme="minorHAnsi" w:cs="Times New Roman"/>
                <w:color w:val="auto"/>
                <w:kern w:val="2"/>
                <w:highlight w:val="yellow"/>
                <w:lang w:eastAsia="zh-CN"/>
              </w:rPr>
            </w:rPrChange>
          </w:rPr>
          <w:delText>flask and collect effluent in test tubes chilled on ice.</w:delText>
        </w:r>
        <w:r w:rsidRPr="00B6270E" w:rsidDel="00624032">
          <w:rPr>
            <w:rFonts w:asciiTheme="minorHAnsi" w:eastAsia="SimSun" w:hAnsiTheme="minorHAnsi" w:cs="Times New Roman"/>
            <w:color w:val="auto"/>
            <w:kern w:val="2"/>
            <w:lang w:eastAsia="zh-CN"/>
            <w:rPrChange w:id="1781" w:author="Author" w:date="2016-05-27T14:08:00Z">
              <w:rPr>
                <w:rFonts w:asciiTheme="minorHAnsi" w:eastAsia="SimSun" w:hAnsiTheme="minorHAnsi" w:cs="Times New Roman"/>
                <w:color w:val="auto"/>
                <w:kern w:val="2"/>
                <w:highlight w:val="yellow"/>
                <w:lang w:eastAsia="zh-CN"/>
              </w:rPr>
            </w:rPrChange>
          </w:rPr>
          <w:delText xml:space="preserve"> </w:delText>
        </w:r>
      </w:del>
      <w:ins w:id="1782" w:author="Author" w:date="2016-05-19T11:27:00Z">
        <w:del w:id="1783" w:author="Author" w:date="2016-05-20T18:28:00Z">
          <w:r w:rsidR="00852C1D" w:rsidRPr="00B6270E" w:rsidDel="00624032">
            <w:rPr>
              <w:rFonts w:asciiTheme="minorHAnsi" w:eastAsia="SimSun" w:hAnsiTheme="minorHAnsi" w:cs="Times New Roman"/>
              <w:color w:val="auto"/>
              <w:kern w:val="2"/>
              <w:lang w:eastAsia="zh-CN"/>
              <w:rPrChange w:id="1784" w:author="Author" w:date="2016-05-27T14:08:00Z">
                <w:rPr>
                  <w:rFonts w:asciiTheme="minorHAnsi" w:eastAsia="SimSun" w:hAnsiTheme="minorHAnsi" w:cs="Times New Roman"/>
                  <w:color w:val="auto"/>
                  <w:kern w:val="2"/>
                  <w:highlight w:val="yellow"/>
                  <w:lang w:eastAsia="zh-CN"/>
                </w:rPr>
              </w:rPrChange>
            </w:rPr>
            <w:delText>Calculate the flow rate of media into culturing vessel from the</w:delText>
          </w:r>
        </w:del>
      </w:ins>
      <w:del w:id="1785" w:author="Author" w:date="2016-05-20T18:28:00Z">
        <w:r w:rsidRPr="00B6270E" w:rsidDel="00624032">
          <w:rPr>
            <w:rFonts w:asciiTheme="minorHAnsi" w:eastAsia="SimSun" w:hAnsiTheme="minorHAnsi" w:cs="Times New Roman"/>
            <w:color w:val="auto"/>
            <w:kern w:val="2"/>
            <w:lang w:eastAsia="zh-CN"/>
            <w:rPrChange w:id="1786" w:author="Author" w:date="2016-05-27T14:08:00Z">
              <w:rPr>
                <w:rFonts w:asciiTheme="minorHAnsi" w:eastAsia="SimSun" w:hAnsiTheme="minorHAnsi" w:cs="Times New Roman"/>
                <w:color w:val="auto"/>
                <w:kern w:val="2"/>
                <w:highlight w:val="yellow"/>
                <w:lang w:eastAsia="zh-CN"/>
              </w:rPr>
            </w:rPrChange>
          </w:rPr>
          <w:delText>Record the collected volume</w:delText>
        </w:r>
      </w:del>
      <w:ins w:id="1787" w:author="Author" w:date="2016-05-19T11:27:00Z">
        <w:del w:id="1788" w:author="Author" w:date="2016-05-20T18:28:00Z">
          <w:r w:rsidR="00852C1D" w:rsidRPr="00B6270E" w:rsidDel="00624032">
            <w:rPr>
              <w:rFonts w:asciiTheme="minorHAnsi" w:eastAsia="SimSun" w:hAnsiTheme="minorHAnsi" w:cs="Times New Roman"/>
              <w:color w:val="auto"/>
              <w:kern w:val="2"/>
              <w:lang w:eastAsia="zh-CN"/>
              <w:rPrChange w:id="1789" w:author="Author" w:date="2016-05-27T14:08:00Z">
                <w:rPr>
                  <w:rFonts w:asciiTheme="minorHAnsi" w:eastAsia="SimSun" w:hAnsiTheme="minorHAnsi" w:cs="Times New Roman"/>
                  <w:color w:val="auto"/>
                  <w:kern w:val="2"/>
                  <w:highlight w:val="yellow"/>
                  <w:lang w:eastAsia="zh-CN"/>
                </w:rPr>
              </w:rPrChange>
            </w:rPr>
            <w:delText xml:space="preserve"> collected in a test tube</w:delText>
          </w:r>
        </w:del>
      </w:ins>
      <w:del w:id="1790" w:author="Author" w:date="2016-05-20T18:28:00Z">
        <w:r w:rsidRPr="00B6270E" w:rsidDel="00624032">
          <w:rPr>
            <w:rFonts w:asciiTheme="minorHAnsi" w:eastAsia="SimSun" w:hAnsiTheme="minorHAnsi" w:cs="Times New Roman"/>
            <w:color w:val="auto"/>
            <w:kern w:val="2"/>
            <w:lang w:eastAsia="zh-CN"/>
            <w:rPrChange w:id="1791" w:author="Author" w:date="2016-05-27T14:08:00Z">
              <w:rPr>
                <w:rFonts w:asciiTheme="minorHAnsi" w:eastAsia="SimSun" w:hAnsiTheme="minorHAnsi" w:cs="Times New Roman"/>
                <w:color w:val="auto"/>
                <w:kern w:val="2"/>
                <w:highlight w:val="yellow"/>
                <w:lang w:eastAsia="zh-CN"/>
              </w:rPr>
            </w:rPrChange>
          </w:rPr>
          <w:delText xml:space="preserve"> and the time to collect it.</w:delText>
        </w:r>
      </w:del>
      <w:ins w:id="1792" w:author="Author" w:date="2016-05-19T11:27:00Z">
        <w:del w:id="1793" w:author="Author" w:date="2016-05-20T18:28:00Z">
          <w:r w:rsidR="00852C1D" w:rsidRPr="00B6270E" w:rsidDel="00624032">
            <w:rPr>
              <w:rFonts w:asciiTheme="minorHAnsi" w:eastAsia="SimSun" w:hAnsiTheme="minorHAnsi" w:cs="Times New Roman"/>
              <w:color w:val="auto"/>
              <w:kern w:val="2"/>
              <w:lang w:eastAsia="zh-CN"/>
              <w:rPrChange w:id="1794" w:author="Author" w:date="2016-05-27T14:08:00Z">
                <w:rPr>
                  <w:rFonts w:asciiTheme="minorHAnsi" w:eastAsia="SimSun" w:hAnsiTheme="minorHAnsi" w:cs="Times New Roman"/>
                  <w:color w:val="auto"/>
                  <w:kern w:val="2"/>
                  <w:highlight w:val="yellow"/>
                  <w:lang w:eastAsia="zh-CN"/>
                </w:rPr>
              </w:rPrChange>
            </w:rPr>
            <w:delText xml:space="preserve"> Measure the optical density of the chilled effluent, which indicates the average population density during the period that the sample of effluent was collected.</w:delText>
          </w:r>
        </w:del>
      </w:ins>
    </w:p>
    <w:p w14:paraId="6AC3EED6" w14:textId="77777777" w:rsidR="00B869FF" w:rsidRPr="00B6270E" w:rsidRDefault="00E85BE8" w:rsidP="00186D23">
      <w:pPr>
        <w:pStyle w:val="ListParagraph2"/>
        <w:numPr>
          <w:ilvl w:val="0"/>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95"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b/>
          <w:color w:val="auto"/>
          <w:kern w:val="2"/>
          <w:lang w:eastAsia="zh-CN"/>
          <w:rPrChange w:id="1796" w:author="Author" w:date="2016-05-27T14:08:00Z">
            <w:rPr>
              <w:rFonts w:asciiTheme="minorHAnsi" w:eastAsia="SimSun" w:hAnsiTheme="minorHAnsi" w:cs="Times New Roman"/>
              <w:b/>
              <w:color w:val="auto"/>
              <w:kern w:val="2"/>
              <w:highlight w:val="yellow"/>
              <w:lang w:eastAsia="zh-CN"/>
            </w:rPr>
          </w:rPrChange>
        </w:rPr>
        <w:t>Program</w:t>
      </w:r>
      <w:r w:rsidR="00381624" w:rsidRPr="00B6270E">
        <w:rPr>
          <w:rFonts w:asciiTheme="minorHAnsi" w:eastAsia="SimSun" w:hAnsiTheme="minorHAnsi" w:cs="Times New Roman"/>
          <w:b/>
          <w:color w:val="auto"/>
          <w:kern w:val="2"/>
          <w:lang w:eastAsia="zh-CN"/>
          <w:rPrChange w:id="1797" w:author="Author" w:date="2016-05-27T14:08:00Z">
            <w:rPr>
              <w:rFonts w:asciiTheme="minorHAnsi" w:eastAsia="SimSun" w:hAnsiTheme="minorHAnsi" w:cs="Times New Roman"/>
              <w:b/>
              <w:color w:val="auto"/>
              <w:kern w:val="2"/>
              <w:highlight w:val="yellow"/>
              <w:lang w:eastAsia="zh-CN"/>
            </w:rPr>
          </w:rPrChange>
        </w:rPr>
        <w:t xml:space="preserve"> light pulses and </w:t>
      </w:r>
      <w:r w:rsidRPr="00B6270E">
        <w:rPr>
          <w:rFonts w:asciiTheme="minorHAnsi" w:eastAsia="SimSun" w:hAnsiTheme="minorHAnsi" w:cs="Times New Roman"/>
          <w:b/>
          <w:color w:val="auto"/>
          <w:kern w:val="2"/>
          <w:lang w:eastAsia="zh-CN"/>
          <w:rPrChange w:id="1798" w:author="Author" w:date="2016-05-27T14:08:00Z">
            <w:rPr>
              <w:rFonts w:asciiTheme="minorHAnsi" w:eastAsia="SimSun" w:hAnsiTheme="minorHAnsi" w:cs="Times New Roman"/>
              <w:b/>
              <w:color w:val="auto"/>
              <w:kern w:val="2"/>
              <w:highlight w:val="yellow"/>
              <w:lang w:eastAsia="zh-CN"/>
            </w:rPr>
          </w:rPrChange>
        </w:rPr>
        <w:t>data collection</w:t>
      </w:r>
    </w:p>
    <w:p w14:paraId="79AE76DC" w14:textId="77777777" w:rsidR="00B869FF" w:rsidRPr="00B6270E" w:rsidDel="005C7FC0" w:rsidRDefault="00102F40" w:rsidP="00FB64D8">
      <w:pPr>
        <w:pStyle w:val="NormalWeb"/>
        <w:numPr>
          <w:ilvl w:val="1"/>
          <w:numId w:val="24"/>
        </w:numPr>
        <w:tabs>
          <w:tab w:val="left" w:pos="840"/>
        </w:tabs>
        <w:spacing w:before="0" w:beforeAutospacing="0" w:after="240" w:afterAutospacing="0" w:line="240" w:lineRule="auto"/>
        <w:ind w:left="0" w:firstLine="0"/>
        <w:jc w:val="left"/>
        <w:rPr>
          <w:del w:id="1799" w:author="Author" w:date="2016-05-20T18:18:00Z"/>
          <w:rFonts w:asciiTheme="minorHAnsi" w:hAnsiTheme="minorHAnsi" w:cs="Times New Roman"/>
          <w:color w:val="auto"/>
          <w:rPrChange w:id="1800" w:author="Author" w:date="2016-05-27T14:08:00Z">
            <w:rPr>
              <w:del w:id="1801" w:author="Author" w:date="2016-05-20T18:18:00Z"/>
              <w:rFonts w:asciiTheme="minorHAnsi" w:hAnsiTheme="minorHAnsi" w:cs="Times New Roman"/>
              <w:color w:val="auto"/>
              <w:highlight w:val="yellow"/>
            </w:rPr>
          </w:rPrChange>
        </w:rPr>
      </w:pPr>
      <w:del w:id="1802" w:author="Author" w:date="2016-05-20T18:18:00Z">
        <w:r w:rsidRPr="00B6270E" w:rsidDel="005C7FC0">
          <w:rPr>
            <w:rFonts w:asciiTheme="minorHAnsi" w:eastAsia="SimSun" w:hAnsiTheme="minorHAnsi" w:cs="Times New Roman"/>
            <w:color w:val="auto"/>
            <w:kern w:val="2"/>
            <w:lang w:eastAsia="zh-CN"/>
            <w:rPrChange w:id="1803" w:author="Author" w:date="2016-05-27T14:08:00Z">
              <w:rPr>
                <w:rFonts w:asciiTheme="minorHAnsi" w:eastAsia="SimSun" w:hAnsiTheme="minorHAnsi" w:cs="Times New Roman"/>
                <w:color w:val="auto"/>
                <w:kern w:val="2"/>
                <w:highlight w:val="yellow"/>
                <w:lang w:eastAsia="zh-CN"/>
              </w:rPr>
            </w:rPrChange>
          </w:rPr>
          <w:delText>In Micro-M</w:delText>
        </w:r>
        <w:r w:rsidR="00B869FF" w:rsidRPr="00B6270E" w:rsidDel="005C7FC0">
          <w:rPr>
            <w:rFonts w:asciiTheme="minorHAnsi" w:eastAsia="SimSun" w:hAnsiTheme="minorHAnsi" w:cs="Times New Roman"/>
            <w:color w:val="auto"/>
            <w:kern w:val="2"/>
            <w:lang w:eastAsia="zh-CN"/>
            <w:rPrChange w:id="1804" w:author="Author" w:date="2016-05-27T14:08:00Z">
              <w:rPr>
                <w:rFonts w:asciiTheme="minorHAnsi" w:eastAsia="SimSun" w:hAnsiTheme="minorHAnsi" w:cs="Times New Roman"/>
                <w:color w:val="auto"/>
                <w:kern w:val="2"/>
                <w:highlight w:val="yellow"/>
                <w:lang w:eastAsia="zh-CN"/>
              </w:rPr>
            </w:rPrChange>
          </w:rPr>
          <w:delText xml:space="preserve">anager, </w:delText>
        </w:r>
        <w:r w:rsidR="00B869FF" w:rsidRPr="00B6270E" w:rsidDel="005C7FC0">
          <w:rPr>
            <w:rFonts w:asciiTheme="minorHAnsi" w:hAnsiTheme="minorHAnsi" w:cs="Times New Roman"/>
            <w:color w:val="auto"/>
            <w:rPrChange w:id="1805" w:author="Author" w:date="2016-05-27T14:08:00Z">
              <w:rPr>
                <w:rFonts w:asciiTheme="minorHAnsi" w:hAnsiTheme="minorHAnsi" w:cs="Times New Roman"/>
                <w:color w:val="auto"/>
                <w:highlight w:val="yellow"/>
              </w:rPr>
            </w:rPrChange>
          </w:rPr>
          <w:delText>go to Tools&gt; Script Panel and open the “experimentScript.bsh.”</w:delText>
        </w:r>
      </w:del>
    </w:p>
    <w:p w14:paraId="3512BE13" w14:textId="77777777" w:rsidR="00B869FF" w:rsidRPr="00B6270E" w:rsidDel="005C7FC0" w:rsidRDefault="00B869FF" w:rsidP="00FB64D8">
      <w:pPr>
        <w:pStyle w:val="NormalWeb"/>
        <w:numPr>
          <w:ilvl w:val="1"/>
          <w:numId w:val="24"/>
        </w:numPr>
        <w:tabs>
          <w:tab w:val="left" w:pos="840"/>
          <w:tab w:val="left" w:pos="1260"/>
        </w:tabs>
        <w:spacing w:before="0" w:beforeAutospacing="0" w:after="240" w:afterAutospacing="0" w:line="240" w:lineRule="auto"/>
        <w:ind w:left="0" w:firstLine="0"/>
        <w:jc w:val="left"/>
        <w:rPr>
          <w:del w:id="1806" w:author="Author" w:date="2016-05-20T18:18:00Z"/>
          <w:rFonts w:asciiTheme="minorHAnsi" w:hAnsiTheme="minorHAnsi" w:cs="Times New Roman"/>
          <w:color w:val="auto"/>
          <w:rPrChange w:id="1807" w:author="Author" w:date="2016-05-27T14:08:00Z">
            <w:rPr>
              <w:del w:id="1808" w:author="Author" w:date="2016-05-20T18:18:00Z"/>
              <w:rFonts w:asciiTheme="minorHAnsi" w:hAnsiTheme="minorHAnsi" w:cs="Times New Roman"/>
              <w:color w:val="auto"/>
              <w:highlight w:val="yellow"/>
            </w:rPr>
          </w:rPrChange>
        </w:rPr>
      </w:pPr>
      <w:del w:id="1809" w:author="Author" w:date="2016-05-20T18:18:00Z">
        <w:r w:rsidRPr="00B6270E" w:rsidDel="005C7FC0">
          <w:rPr>
            <w:rFonts w:asciiTheme="minorHAnsi" w:hAnsiTheme="minorHAnsi" w:cs="Times New Roman"/>
            <w:color w:val="auto"/>
            <w:rPrChange w:id="1810" w:author="Author" w:date="2016-05-27T14:08:00Z">
              <w:rPr>
                <w:rFonts w:asciiTheme="minorHAnsi" w:hAnsiTheme="minorHAnsi" w:cs="Times New Roman"/>
                <w:color w:val="auto"/>
                <w:highlight w:val="yellow"/>
              </w:rPr>
            </w:rPrChange>
          </w:rPr>
          <w:delText>Assign the file path to the directory in which images and results should be saved to the “rootDir” variable and ensure that microcontroller port is set</w:delText>
        </w:r>
        <w:r w:rsidR="00DE6A2D" w:rsidRPr="00B6270E" w:rsidDel="005C7FC0">
          <w:rPr>
            <w:rFonts w:asciiTheme="minorHAnsi" w:hAnsiTheme="minorHAnsi" w:cs="Times New Roman"/>
            <w:color w:val="auto"/>
            <w:rPrChange w:id="1811" w:author="Author" w:date="2016-05-27T14:08:00Z">
              <w:rPr>
                <w:rFonts w:asciiTheme="minorHAnsi" w:hAnsiTheme="minorHAnsi" w:cs="Times New Roman"/>
                <w:color w:val="auto"/>
                <w:highlight w:val="yellow"/>
              </w:rPr>
            </w:rPrChange>
          </w:rPr>
          <w:delText xml:space="preserve"> to the corresponding USB port.</w:delText>
        </w:r>
      </w:del>
    </w:p>
    <w:p w14:paraId="2B12A4F6" w14:textId="77777777" w:rsidR="00B869FF" w:rsidRPr="00B6270E" w:rsidDel="005C7FC0" w:rsidRDefault="00DE6A2D" w:rsidP="00FB64D8">
      <w:pPr>
        <w:pStyle w:val="ListParagraph2"/>
        <w:numPr>
          <w:ilvl w:val="1"/>
          <w:numId w:val="24"/>
        </w:numPr>
        <w:spacing w:after="240" w:line="240" w:lineRule="auto"/>
        <w:ind w:left="0" w:firstLine="0"/>
        <w:contextualSpacing w:val="0"/>
        <w:jc w:val="left"/>
        <w:rPr>
          <w:del w:id="1812" w:author="Author" w:date="2016-05-20T18:18:00Z"/>
          <w:rFonts w:asciiTheme="minorHAnsi" w:eastAsia="SimSun" w:hAnsiTheme="minorHAnsi" w:cs="Times New Roman"/>
          <w:color w:val="auto"/>
          <w:kern w:val="2"/>
          <w:lang w:eastAsia="zh-CN"/>
          <w:rPrChange w:id="1813" w:author="Author" w:date="2016-05-27T14:08:00Z">
            <w:rPr>
              <w:del w:id="1814" w:author="Author" w:date="2016-05-20T18:18:00Z"/>
              <w:rFonts w:asciiTheme="minorHAnsi" w:eastAsia="SimSun" w:hAnsiTheme="minorHAnsi" w:cs="Times New Roman"/>
              <w:color w:val="auto"/>
              <w:kern w:val="2"/>
              <w:highlight w:val="yellow"/>
              <w:lang w:eastAsia="zh-CN"/>
            </w:rPr>
          </w:rPrChange>
        </w:rPr>
      </w:pPr>
      <w:del w:id="1815" w:author="Author" w:date="2016-05-20T18:18:00Z">
        <w:r w:rsidRPr="00B6270E" w:rsidDel="005C7FC0">
          <w:rPr>
            <w:rFonts w:asciiTheme="minorHAnsi" w:eastAsia="SimSun" w:hAnsiTheme="minorHAnsi" w:cs="Times New Roman"/>
            <w:color w:val="auto"/>
            <w:kern w:val="2"/>
            <w:lang w:eastAsia="zh-CN"/>
            <w:rPrChange w:id="1816" w:author="Author" w:date="2016-05-27T14:08:00Z">
              <w:rPr>
                <w:rFonts w:asciiTheme="minorHAnsi" w:eastAsia="SimSun" w:hAnsiTheme="minorHAnsi" w:cs="Times New Roman"/>
                <w:color w:val="auto"/>
                <w:kern w:val="2"/>
                <w:highlight w:val="yellow"/>
                <w:lang w:eastAsia="zh-CN"/>
              </w:rPr>
            </w:rPrChange>
          </w:rPr>
          <w:delText>Review the values of the “time</w:delText>
        </w:r>
        <w:r w:rsidR="008C0707" w:rsidRPr="00B6270E" w:rsidDel="005C7FC0">
          <w:rPr>
            <w:rFonts w:asciiTheme="minorHAnsi" w:eastAsia="SimSun" w:hAnsiTheme="minorHAnsi" w:cs="Times New Roman"/>
            <w:color w:val="auto"/>
            <w:kern w:val="2"/>
            <w:lang w:eastAsia="zh-CN"/>
            <w:rPrChange w:id="1817" w:author="Author" w:date="2016-05-27T14:08:00Z">
              <w:rPr>
                <w:rFonts w:asciiTheme="minorHAnsi" w:eastAsia="SimSun" w:hAnsiTheme="minorHAnsi" w:cs="Times New Roman"/>
                <w:color w:val="auto"/>
                <w:kern w:val="2"/>
                <w:highlight w:val="yellow"/>
                <w:lang w:eastAsia="zh-CN"/>
              </w:rPr>
            </w:rPrChange>
          </w:rPr>
          <w:delText>C</w:delText>
        </w:r>
        <w:r w:rsidRPr="00B6270E" w:rsidDel="005C7FC0">
          <w:rPr>
            <w:rFonts w:asciiTheme="minorHAnsi" w:eastAsia="SimSun" w:hAnsiTheme="minorHAnsi" w:cs="Times New Roman"/>
            <w:color w:val="auto"/>
            <w:kern w:val="2"/>
            <w:lang w:eastAsia="zh-CN"/>
            <w:rPrChange w:id="1818" w:author="Author" w:date="2016-05-27T14:08:00Z">
              <w:rPr>
                <w:rFonts w:asciiTheme="minorHAnsi" w:eastAsia="SimSun" w:hAnsiTheme="minorHAnsi" w:cs="Times New Roman"/>
                <w:color w:val="auto"/>
                <w:kern w:val="2"/>
                <w:highlight w:val="yellow"/>
                <w:lang w:eastAsia="zh-CN"/>
              </w:rPr>
            </w:rPrChange>
          </w:rPr>
          <w:delText xml:space="preserve">ourse” </w:delText>
        </w:r>
        <w:r w:rsidR="008C0707" w:rsidRPr="00B6270E" w:rsidDel="005C7FC0">
          <w:rPr>
            <w:rFonts w:asciiTheme="minorHAnsi" w:eastAsia="SimSun" w:hAnsiTheme="minorHAnsi" w:cs="Times New Roman"/>
            <w:color w:val="auto"/>
            <w:kern w:val="2"/>
            <w:lang w:eastAsia="zh-CN"/>
            <w:rPrChange w:id="1819" w:author="Author" w:date="2016-05-27T14:08:00Z">
              <w:rPr>
                <w:rFonts w:asciiTheme="minorHAnsi" w:eastAsia="SimSun" w:hAnsiTheme="minorHAnsi" w:cs="Times New Roman"/>
                <w:color w:val="auto"/>
                <w:kern w:val="2"/>
                <w:highlight w:val="yellow"/>
                <w:lang w:eastAsia="zh-CN"/>
              </w:rPr>
            </w:rPrChange>
          </w:rPr>
          <w:delText>array, which dictate</w:delText>
        </w:r>
        <w:r w:rsidR="00135CE2" w:rsidRPr="00B6270E" w:rsidDel="005C7FC0">
          <w:rPr>
            <w:rFonts w:asciiTheme="minorHAnsi" w:eastAsia="SimSun" w:hAnsiTheme="minorHAnsi" w:cs="Times New Roman"/>
            <w:color w:val="auto"/>
            <w:kern w:val="2"/>
            <w:lang w:eastAsia="zh-CN"/>
            <w:rPrChange w:id="1820" w:author="Author" w:date="2016-05-27T14:08:00Z">
              <w:rPr>
                <w:rFonts w:asciiTheme="minorHAnsi" w:eastAsia="SimSun" w:hAnsiTheme="minorHAnsi" w:cs="Times New Roman"/>
                <w:color w:val="auto"/>
                <w:kern w:val="2"/>
                <w:highlight w:val="yellow"/>
                <w:lang w:eastAsia="zh-CN"/>
              </w:rPr>
            </w:rPrChange>
          </w:rPr>
          <w:delText>s</w:delText>
        </w:r>
        <w:r w:rsidR="008C0707" w:rsidRPr="00B6270E" w:rsidDel="005C7FC0">
          <w:rPr>
            <w:rFonts w:asciiTheme="minorHAnsi" w:eastAsia="SimSun" w:hAnsiTheme="minorHAnsi" w:cs="Times New Roman"/>
            <w:color w:val="auto"/>
            <w:kern w:val="2"/>
            <w:lang w:eastAsia="zh-CN"/>
            <w:rPrChange w:id="1821" w:author="Author" w:date="2016-05-27T14:08:00Z">
              <w:rPr>
                <w:rFonts w:asciiTheme="minorHAnsi" w:eastAsia="SimSun" w:hAnsiTheme="minorHAnsi" w:cs="Times New Roman"/>
                <w:color w:val="auto"/>
                <w:kern w:val="2"/>
                <w:highlight w:val="yellow"/>
                <w:lang w:eastAsia="zh-CN"/>
              </w:rPr>
            </w:rPrChange>
          </w:rPr>
          <w:delText xml:space="preserve"> how many LEDs will be on, and with what pulse-width-modulated (PWM) intensity, at any given time. These will be loaded to the Arduino when the program is first run, and will be followed without further input from the computer.</w:delText>
        </w:r>
      </w:del>
    </w:p>
    <w:p w14:paraId="054F44D7" w14:textId="1B02DF97" w:rsidR="00195951" w:rsidRPr="00B6270E" w:rsidDel="00FB64D8" w:rsidRDefault="008C0707">
      <w:pPr>
        <w:pStyle w:val="ListParagraph2"/>
        <w:numPr>
          <w:ilvl w:val="1"/>
          <w:numId w:val="24"/>
        </w:numPr>
        <w:spacing w:after="240" w:line="240" w:lineRule="auto"/>
        <w:ind w:left="0" w:firstLine="0"/>
        <w:contextualSpacing w:val="0"/>
        <w:jc w:val="left"/>
        <w:rPr>
          <w:del w:id="1822" w:author="Author" w:date="2016-08-24T15:47:00Z"/>
          <w:rFonts w:asciiTheme="minorHAnsi" w:hAnsiTheme="minorHAnsi" w:cs="Times New Roman"/>
          <w:color w:val="auto"/>
          <w:rPrChange w:id="1823" w:author="Author" w:date="2016-05-27T14:08:00Z">
            <w:rPr>
              <w:del w:id="1824" w:author="Author" w:date="2016-08-24T15:47:00Z"/>
              <w:rFonts w:asciiTheme="minorHAnsi" w:hAnsiTheme="minorHAnsi" w:cs="Times New Roman"/>
              <w:color w:val="auto"/>
              <w:highlight w:val="yellow"/>
            </w:rPr>
          </w:rPrChange>
        </w:rPr>
        <w:pPrChange w:id="1825" w:author="Author" w:date="2016-08-24T15:47:00Z">
          <w:pPr>
            <w:pStyle w:val="ListParagraph2"/>
            <w:numPr>
              <w:ilvl w:val="1"/>
              <w:numId w:val="24"/>
            </w:numPr>
            <w:spacing w:after="240" w:line="240" w:lineRule="auto"/>
            <w:ind w:left="0" w:hanging="555"/>
            <w:contextualSpacing w:val="0"/>
            <w:jc w:val="left"/>
          </w:pPr>
        </w:pPrChange>
      </w:pPr>
      <w:r w:rsidRPr="00B6270E">
        <w:rPr>
          <w:rFonts w:asciiTheme="minorHAnsi" w:eastAsia="SimSun" w:hAnsiTheme="minorHAnsi" w:cs="Times New Roman"/>
          <w:color w:val="auto"/>
          <w:kern w:val="2"/>
          <w:lang w:eastAsia="zh-CN"/>
          <w:rPrChange w:id="1826" w:author="Author" w:date="2016-05-27T14:08:00Z">
            <w:rPr>
              <w:rFonts w:asciiTheme="minorHAnsi" w:eastAsia="SimSun" w:hAnsiTheme="minorHAnsi" w:cs="Times New Roman"/>
              <w:color w:val="auto"/>
              <w:kern w:val="2"/>
              <w:highlight w:val="yellow"/>
              <w:lang w:eastAsia="zh-CN"/>
            </w:rPr>
          </w:rPrChange>
        </w:rPr>
        <w:t xml:space="preserve">In Micromanager, go to Tools&gt; Stage Position List and select a set of stage positions </w:t>
      </w:r>
      <w:r w:rsidR="00F038B7" w:rsidRPr="00B6270E">
        <w:rPr>
          <w:rFonts w:asciiTheme="minorHAnsi" w:eastAsia="SimSun" w:hAnsiTheme="minorHAnsi" w:cs="Times New Roman"/>
          <w:color w:val="auto"/>
          <w:kern w:val="2"/>
          <w:lang w:eastAsia="zh-CN"/>
          <w:rPrChange w:id="1827" w:author="Author" w:date="2016-05-27T14:08:00Z">
            <w:rPr>
              <w:rFonts w:asciiTheme="minorHAnsi" w:eastAsia="SimSun" w:hAnsiTheme="minorHAnsi" w:cs="Times New Roman"/>
              <w:color w:val="auto"/>
              <w:kern w:val="2"/>
              <w:highlight w:val="yellow"/>
              <w:lang w:eastAsia="zh-CN"/>
            </w:rPr>
          </w:rPrChange>
        </w:rPr>
        <w:t>where images will be acquired.</w:t>
      </w:r>
    </w:p>
    <w:p w14:paraId="4D10ACEB" w14:textId="2103BB60" w:rsidR="00EC7E12" w:rsidRPr="00B6270E" w:rsidRDefault="00195951">
      <w:pPr>
        <w:pStyle w:val="ListParagraph2"/>
        <w:numPr>
          <w:ilvl w:val="1"/>
          <w:numId w:val="24"/>
        </w:numPr>
        <w:spacing w:after="240" w:line="240" w:lineRule="auto"/>
        <w:ind w:left="0" w:firstLine="0"/>
        <w:contextualSpacing w:val="0"/>
        <w:jc w:val="left"/>
        <w:rPr>
          <w:ins w:id="1828" w:author="Author" w:date="2016-05-23T15:57:00Z"/>
          <w:rFonts w:asciiTheme="minorHAnsi" w:hAnsiTheme="minorHAnsi" w:cs="Times New Roman"/>
          <w:color w:val="auto"/>
        </w:rPr>
        <w:pPrChange w:id="1829" w:author="Author" w:date="2016-08-24T15:47:00Z">
          <w:pPr>
            <w:pStyle w:val="NormalWeb"/>
            <w:numPr>
              <w:ilvl w:val="1"/>
              <w:numId w:val="24"/>
            </w:numPr>
            <w:tabs>
              <w:tab w:val="left" w:pos="840"/>
              <w:tab w:val="left" w:pos="1260"/>
            </w:tabs>
            <w:spacing w:before="0" w:beforeAutospacing="0" w:after="240" w:afterAutospacing="0" w:line="240" w:lineRule="auto"/>
            <w:ind w:left="555" w:hanging="555"/>
            <w:jc w:val="left"/>
          </w:pPr>
        </w:pPrChange>
      </w:pPr>
      <w:del w:id="1830" w:author="Author" w:date="2016-08-24T15:47:00Z">
        <w:r w:rsidRPr="00B6270E" w:rsidDel="00FB64D8">
          <w:rPr>
            <w:rFonts w:asciiTheme="minorHAnsi" w:hAnsiTheme="minorHAnsi" w:cs="Times New Roman"/>
            <w:color w:val="auto"/>
            <w:rPrChange w:id="1831" w:author="Author" w:date="2016-05-27T14:08:00Z">
              <w:rPr>
                <w:rFonts w:asciiTheme="minorHAnsi" w:hAnsiTheme="minorHAnsi" w:cs="Times New Roman"/>
                <w:color w:val="auto"/>
                <w:highlight w:val="yellow"/>
              </w:rPr>
            </w:rPrChange>
          </w:rPr>
          <w:delText>Run the program</w:delText>
        </w:r>
      </w:del>
      <w:ins w:id="1832" w:author="Author" w:date="2016-05-20T18:35:00Z">
        <w:del w:id="1833" w:author="Author" w:date="2016-08-24T15:47:00Z">
          <w:r w:rsidR="007B16D4" w:rsidRPr="00B6270E" w:rsidDel="00FB64D8">
            <w:rPr>
              <w:rFonts w:asciiTheme="minorHAnsi" w:hAnsiTheme="minorHAnsi" w:cs="Times New Roman"/>
              <w:color w:val="auto"/>
              <w:rPrChange w:id="1834" w:author="Author" w:date="2016-05-27T14:08:00Z">
                <w:rPr>
                  <w:rFonts w:asciiTheme="minorHAnsi" w:hAnsiTheme="minorHAnsi" w:cs="Times New Roman"/>
                  <w:color w:val="auto"/>
                  <w:highlight w:val="yellow"/>
                </w:rPr>
              </w:rPrChange>
            </w:rPr>
            <w:delText>Ensure that the parameters in the “bioreactorParamters.csv</w:delText>
          </w:r>
        </w:del>
      </w:ins>
      <w:ins w:id="1835" w:author="Author" w:date="2016-05-20T18:36:00Z">
        <w:del w:id="1836" w:author="Author" w:date="2016-08-24T15:47:00Z">
          <w:r w:rsidR="007B16D4" w:rsidRPr="00B6270E" w:rsidDel="00FB64D8">
            <w:rPr>
              <w:rFonts w:asciiTheme="minorHAnsi" w:hAnsiTheme="minorHAnsi" w:cs="Times New Roman"/>
              <w:color w:val="auto"/>
              <w:rPrChange w:id="1837" w:author="Author" w:date="2016-05-27T14:08:00Z">
                <w:rPr>
                  <w:rFonts w:asciiTheme="minorHAnsi" w:hAnsiTheme="minorHAnsi" w:cs="Times New Roman"/>
                  <w:color w:val="auto"/>
                  <w:highlight w:val="yellow"/>
                </w:rPr>
              </w:rPrChange>
            </w:rPr>
            <w:delText>” are appropriate</w:delText>
          </w:r>
        </w:del>
      </w:ins>
      <w:ins w:id="1838" w:author="Author" w:date="2016-05-23T14:08:00Z">
        <w:del w:id="1839" w:author="Author" w:date="2016-08-24T15:47:00Z">
          <w:r w:rsidR="00C92693" w:rsidRPr="00B6270E" w:rsidDel="00FB64D8">
            <w:rPr>
              <w:rFonts w:asciiTheme="minorHAnsi" w:hAnsiTheme="minorHAnsi" w:cs="Times New Roman"/>
              <w:color w:val="auto"/>
              <w:rPrChange w:id="1840" w:author="Author" w:date="2016-05-27T14:08:00Z">
                <w:rPr>
                  <w:rFonts w:asciiTheme="minorHAnsi" w:hAnsiTheme="minorHAnsi" w:cs="Times New Roman"/>
                  <w:color w:val="auto"/>
                  <w:highlight w:val="yellow"/>
                </w:rPr>
              </w:rPrChange>
            </w:rPr>
            <w:delText xml:space="preserve"> and the value of “controlMicroscope” is 1</w:delText>
          </w:r>
        </w:del>
      </w:ins>
      <w:ins w:id="1841" w:author="Author" w:date="2016-05-23T15:57:00Z">
        <w:del w:id="1842" w:author="Author" w:date="2016-08-24T15:47:00Z">
          <w:r w:rsidR="00EC7E12" w:rsidRPr="00B6270E" w:rsidDel="00FB64D8">
            <w:rPr>
              <w:rFonts w:asciiTheme="minorHAnsi" w:hAnsiTheme="minorHAnsi" w:cs="Times New Roman"/>
              <w:color w:val="auto"/>
            </w:rPr>
            <w:delText>.</w:delText>
          </w:r>
        </w:del>
      </w:ins>
    </w:p>
    <w:p w14:paraId="13C691C9" w14:textId="6085A287" w:rsidR="00EC7E12" w:rsidRPr="00B6270E" w:rsidRDefault="00EC7E12" w:rsidP="00EC7E12">
      <w:pPr>
        <w:pStyle w:val="NormalWeb"/>
        <w:numPr>
          <w:ilvl w:val="1"/>
          <w:numId w:val="24"/>
        </w:numPr>
        <w:tabs>
          <w:tab w:val="left" w:pos="840"/>
        </w:tabs>
        <w:spacing w:before="0" w:beforeAutospacing="0" w:after="240" w:afterAutospacing="0" w:line="240" w:lineRule="auto"/>
        <w:ind w:left="0" w:firstLine="0"/>
        <w:jc w:val="left"/>
        <w:rPr>
          <w:ins w:id="1843" w:author="Author" w:date="2016-05-23T16:00:00Z"/>
          <w:rFonts w:asciiTheme="minorHAnsi" w:hAnsiTheme="minorHAnsi"/>
        </w:rPr>
      </w:pPr>
      <w:ins w:id="1844" w:author="Author" w:date="2016-05-23T16:00:00Z">
        <w:del w:id="1845" w:author="Author" w:date="2016-08-24T15:46:00Z">
          <w:r w:rsidRPr="00B6270E" w:rsidDel="00FB64D8">
            <w:rPr>
              <w:rFonts w:asciiTheme="minorHAnsi" w:eastAsia="SimSun" w:hAnsiTheme="minorHAnsi" w:cs="Times New Roman"/>
              <w:color w:val="auto"/>
              <w:kern w:val="2"/>
              <w:lang w:eastAsia="zh-CN"/>
            </w:rPr>
            <w:delText xml:space="preserve">In Micro-Manager, </w:delText>
          </w:r>
          <w:r w:rsidRPr="00B6270E" w:rsidDel="00FB64D8">
            <w:rPr>
              <w:rFonts w:asciiTheme="minorHAnsi" w:hAnsiTheme="minorHAnsi" w:cs="Times New Roman"/>
              <w:color w:val="auto"/>
            </w:rPr>
            <w:delText xml:space="preserve">go to Tools&gt; Script Panel. </w:delText>
          </w:r>
        </w:del>
        <w:r w:rsidRPr="00B6270E">
          <w:rPr>
            <w:rFonts w:asciiTheme="minorHAnsi" w:hAnsiTheme="minorHAnsi" w:cs="Times New Roman"/>
            <w:color w:val="auto"/>
          </w:rPr>
          <w:t xml:space="preserve">Open and run </w:t>
        </w:r>
      </w:ins>
      <w:ins w:id="1846" w:author="Author" w:date="2016-08-24T15:46:00Z">
        <w:r w:rsidR="00FB64D8">
          <w:rPr>
            <w:rFonts w:asciiTheme="minorHAnsi" w:hAnsiTheme="minorHAnsi" w:cs="Times New Roman"/>
            <w:color w:val="auto"/>
          </w:rPr>
          <w:t xml:space="preserve">the </w:t>
        </w:r>
      </w:ins>
      <w:ins w:id="1847" w:author="Author" w:date="2016-05-23T16:00:00Z">
        <w:r w:rsidRPr="00B6270E">
          <w:rPr>
            <w:rFonts w:asciiTheme="minorHAnsi" w:hAnsiTheme="minorHAnsi" w:cs="Times New Roman"/>
            <w:color w:val="auto"/>
          </w:rPr>
          <w:t>“</w:t>
        </w:r>
        <w:del w:id="1848" w:author="Author" w:date="2016-08-24T15:46:00Z">
          <w:r w:rsidRPr="00B6270E" w:rsidDel="00FB64D8">
            <w:rPr>
              <w:rFonts w:asciiTheme="minorHAnsi" w:hAnsiTheme="minorHAnsi" w:cs="Times New Roman"/>
              <w:color w:val="auto"/>
            </w:rPr>
            <w:delText>experimentScript.bsh</w:delText>
          </w:r>
        </w:del>
      </w:ins>
      <w:ins w:id="1849" w:author="Author" w:date="2016-08-24T15:46:00Z">
        <w:r w:rsidR="00FB64D8">
          <w:rPr>
            <w:rFonts w:asciiTheme="minorHAnsi" w:hAnsiTheme="minorHAnsi" w:cs="Times New Roman"/>
            <w:color w:val="auto"/>
          </w:rPr>
          <w:t>bioreactor controller</w:t>
        </w:r>
      </w:ins>
      <w:ins w:id="1850" w:author="Author" w:date="2016-05-23T16:00:00Z">
        <w:r w:rsidRPr="00B6270E">
          <w:rPr>
            <w:rFonts w:asciiTheme="minorHAnsi" w:hAnsiTheme="minorHAnsi" w:cs="Times New Roman"/>
            <w:color w:val="auto"/>
          </w:rPr>
          <w:t>”</w:t>
        </w:r>
      </w:ins>
      <w:ins w:id="1851" w:author="Author" w:date="2016-08-24T15:47:00Z">
        <w:r w:rsidR="00FB64D8">
          <w:rPr>
            <w:rFonts w:asciiTheme="minorHAnsi" w:hAnsiTheme="minorHAnsi" w:cs="Times New Roman"/>
            <w:color w:val="auto"/>
          </w:rPr>
          <w:t xml:space="preserve"> plugin</w:t>
        </w:r>
      </w:ins>
      <w:ins w:id="1852" w:author="Author" w:date="2016-05-23T16:00:00Z">
        <w:r w:rsidRPr="00B6270E">
          <w:rPr>
            <w:rFonts w:asciiTheme="minorHAnsi" w:hAnsiTheme="minorHAnsi" w:cs="Times New Roman"/>
            <w:color w:val="auto"/>
          </w:rPr>
          <w:t xml:space="preserve"> to begin the experiment.</w:t>
        </w:r>
      </w:ins>
    </w:p>
    <w:p w14:paraId="43D37A66" w14:textId="77777777" w:rsidR="00E54C94" w:rsidRPr="00B6270E" w:rsidDel="00EC7E12" w:rsidRDefault="007B16D4" w:rsidP="00186D23">
      <w:pPr>
        <w:pStyle w:val="NormalWeb"/>
        <w:numPr>
          <w:ilvl w:val="1"/>
          <w:numId w:val="24"/>
        </w:numPr>
        <w:tabs>
          <w:tab w:val="left" w:pos="840"/>
          <w:tab w:val="left" w:pos="1260"/>
        </w:tabs>
        <w:spacing w:before="0" w:beforeAutospacing="0" w:after="240" w:afterAutospacing="0" w:line="240" w:lineRule="auto"/>
        <w:ind w:left="0" w:firstLine="0"/>
        <w:jc w:val="left"/>
        <w:rPr>
          <w:del w:id="1853" w:author="Author" w:date="2016-05-23T16:00:00Z"/>
          <w:rFonts w:asciiTheme="minorHAnsi" w:hAnsiTheme="minorHAnsi" w:cs="Times New Roman"/>
          <w:color w:val="auto"/>
          <w:rPrChange w:id="1854" w:author="Author" w:date="2016-05-27T14:08:00Z">
            <w:rPr>
              <w:del w:id="1855" w:author="Author" w:date="2016-05-23T16:00:00Z"/>
              <w:rFonts w:asciiTheme="minorHAnsi" w:hAnsiTheme="minorHAnsi" w:cs="Times New Roman"/>
              <w:color w:val="auto"/>
              <w:highlight w:val="yellow"/>
            </w:rPr>
          </w:rPrChange>
        </w:rPr>
      </w:pPr>
      <w:ins w:id="1856" w:author="Author" w:date="2016-05-20T18:36:00Z">
        <w:del w:id="1857" w:author="Author" w:date="2016-05-23T15:57:00Z">
          <w:r w:rsidRPr="00B6270E" w:rsidDel="00EC7E12">
            <w:rPr>
              <w:rFonts w:asciiTheme="minorHAnsi" w:hAnsiTheme="minorHAnsi" w:cs="Times New Roman"/>
              <w:color w:val="auto"/>
              <w:rPrChange w:id="1858" w:author="Author" w:date="2016-05-27T14:08:00Z">
                <w:rPr>
                  <w:rFonts w:asciiTheme="minorHAnsi" w:hAnsiTheme="minorHAnsi" w:cs="Times New Roman"/>
                  <w:color w:val="auto"/>
                  <w:highlight w:val="yellow"/>
                </w:rPr>
              </w:rPrChange>
            </w:rPr>
            <w:delText xml:space="preserve">, and then run </w:delText>
          </w:r>
        </w:del>
        <w:del w:id="1859" w:author="Author" w:date="2016-05-23T16:00:00Z">
          <w:r w:rsidRPr="00B6270E" w:rsidDel="00EC7E12">
            <w:rPr>
              <w:rFonts w:asciiTheme="minorHAnsi" w:hAnsiTheme="minorHAnsi" w:cs="Times New Roman"/>
              <w:color w:val="auto"/>
              <w:rPrChange w:id="1860" w:author="Author" w:date="2016-05-27T14:08:00Z">
                <w:rPr>
                  <w:rFonts w:asciiTheme="minorHAnsi" w:hAnsiTheme="minorHAnsi" w:cs="Times New Roman"/>
                  <w:color w:val="auto"/>
                  <w:highlight w:val="yellow"/>
                </w:rPr>
              </w:rPrChange>
            </w:rPr>
            <w:delText>the “experimentScript.bsh” in Micromanager.</w:delText>
          </w:r>
        </w:del>
      </w:ins>
    </w:p>
    <w:p w14:paraId="230B859B" w14:textId="25C314C8" w:rsidR="00017129" w:rsidRPr="00D0566B" w:rsidRDefault="00C964C3"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861" w:author="Author" w:date="2016-06-03T09:53:00Z"/>
          <w:rFonts w:asciiTheme="minorHAnsi" w:hAnsiTheme="minorHAnsi" w:cs="Times New Roman"/>
          <w:color w:val="auto"/>
          <w:rPrChange w:id="1862" w:author="Author" w:date="2016-06-03T09:53:00Z">
            <w:rPr>
              <w:ins w:id="1863" w:author="Author" w:date="2016-06-03T09:53:00Z"/>
              <w:rFonts w:asciiTheme="minorHAnsi" w:hAnsiTheme="minorHAnsi" w:cs="Times New Roman"/>
            </w:rPr>
          </w:rPrChange>
        </w:rPr>
      </w:pPr>
      <w:r w:rsidRPr="00B6270E">
        <w:rPr>
          <w:rFonts w:asciiTheme="minorHAnsi" w:hAnsiTheme="minorHAnsi" w:cs="Times New Roman"/>
          <w:color w:val="auto"/>
        </w:rPr>
        <w:t>When finished, open the “microcontrollerRecords.csv” file to review the temperature and LED matrix status over the course of the experiment</w:t>
      </w:r>
      <w:r w:rsidR="005B7F2F" w:rsidRPr="00B6270E">
        <w:rPr>
          <w:rFonts w:asciiTheme="minorHAnsi" w:hAnsiTheme="minorHAnsi" w:cs="Times New Roman"/>
          <w:color w:val="auto"/>
        </w:rPr>
        <w:t>,</w:t>
      </w:r>
      <w:r w:rsidRPr="00B6270E">
        <w:rPr>
          <w:rFonts w:asciiTheme="minorHAnsi" w:hAnsiTheme="minorHAnsi" w:cs="Times New Roman"/>
          <w:color w:val="auto"/>
        </w:rPr>
        <w:t xml:space="preserve"> the “Summary.csv” file to review the </w:t>
      </w:r>
      <w:r w:rsidR="00017129" w:rsidRPr="00B6270E">
        <w:rPr>
          <w:rFonts w:asciiTheme="minorHAnsi" w:hAnsiTheme="minorHAnsi" w:cs="Times New Roman"/>
          <w:color w:val="auto"/>
        </w:rPr>
        <w:t>summary data from each set of images</w:t>
      </w:r>
      <w:r w:rsidR="005B7F2F" w:rsidRPr="00B6270E">
        <w:rPr>
          <w:rFonts w:asciiTheme="minorHAnsi" w:hAnsiTheme="minorHAnsi" w:cs="Times New Roman"/>
          <w:color w:val="auto"/>
        </w:rPr>
        <w:t xml:space="preserve"> and</w:t>
      </w:r>
      <w:r w:rsidR="00017129" w:rsidRPr="00B6270E">
        <w:rPr>
          <w:rFonts w:asciiTheme="minorHAnsi" w:hAnsiTheme="minorHAnsi" w:cs="Times New Roman"/>
          <w:color w:val="auto"/>
        </w:rPr>
        <w:t xml:space="preserve"> the “Results&lt;n&gt;.csv” files to review data</w:t>
      </w:r>
      <w:r w:rsidR="00017129" w:rsidRPr="00B6270E">
        <w:rPr>
          <w:rFonts w:asciiTheme="minorHAnsi" w:hAnsiTheme="minorHAnsi" w:cs="Times New Roman"/>
        </w:rPr>
        <w:t xml:space="preserve"> summarizing each ROI from each time period, where n is the n</w:t>
      </w:r>
      <w:r w:rsidR="00017129" w:rsidRPr="00B6270E">
        <w:rPr>
          <w:rFonts w:asciiTheme="minorHAnsi" w:hAnsiTheme="minorHAnsi" w:cs="Times New Roman"/>
          <w:vertAlign w:val="superscript"/>
        </w:rPr>
        <w:t>th</w:t>
      </w:r>
      <w:r w:rsidR="00017129" w:rsidRPr="00B6270E">
        <w:rPr>
          <w:rFonts w:asciiTheme="minorHAnsi" w:hAnsiTheme="minorHAnsi" w:cs="Times New Roman"/>
        </w:rPr>
        <w:t xml:space="preserve"> data set.</w:t>
      </w:r>
    </w:p>
    <w:p w14:paraId="48011572" w14:textId="5AAF9D5E" w:rsidR="001F126A" w:rsidRPr="00D0566B" w:rsidDel="00FB64D8" w:rsidRDefault="001F126A">
      <w:pPr>
        <w:pStyle w:val="NormalWeb"/>
        <w:tabs>
          <w:tab w:val="left" w:pos="840"/>
          <w:tab w:val="left" w:pos="1260"/>
        </w:tabs>
        <w:spacing w:before="0" w:beforeAutospacing="0" w:after="240" w:afterAutospacing="0" w:line="240" w:lineRule="auto"/>
        <w:jc w:val="left"/>
        <w:rPr>
          <w:del w:id="1864" w:author="Author" w:date="2016-08-24T15:45:00Z"/>
          <w:rFonts w:asciiTheme="minorHAnsi" w:hAnsiTheme="minorHAnsi" w:cs="Times New Roman"/>
          <w:color w:val="auto"/>
        </w:rPr>
        <w:pPrChange w:id="1865" w:author="Author" w:date="2016-06-03T09:53:00Z">
          <w:pPr>
            <w:pStyle w:val="NormalWeb"/>
            <w:numPr>
              <w:ilvl w:val="1"/>
              <w:numId w:val="24"/>
            </w:numPr>
            <w:tabs>
              <w:tab w:val="left" w:pos="840"/>
              <w:tab w:val="left" w:pos="1260"/>
            </w:tabs>
            <w:spacing w:before="0" w:beforeAutospacing="0" w:after="240" w:afterAutospacing="0" w:line="240" w:lineRule="auto"/>
            <w:ind w:left="555" w:hanging="555"/>
            <w:jc w:val="left"/>
          </w:pPr>
        </w:pPrChange>
      </w:pPr>
      <w:ins w:id="1866" w:author="Author" w:date="2016-06-03T09:53:00Z">
        <w:del w:id="1867" w:author="Author" w:date="2016-08-24T15:45:00Z">
          <w:r w:rsidDel="00FB64D8">
            <w:rPr>
              <w:rFonts w:asciiTheme="minorHAnsi" w:hAnsiTheme="minorHAnsi" w:cs="Times New Roman"/>
              <w:b/>
            </w:rPr>
            <w:delText xml:space="preserve">Note* </w:delText>
          </w:r>
          <w:r w:rsidDel="00FB64D8">
            <w:rPr>
              <w:rFonts w:asciiTheme="minorHAnsi" w:hAnsiTheme="minorHAnsi" w:cs="Times New Roman"/>
            </w:rPr>
            <w:delText>In the GitHub repository, we have inc</w:delText>
          </w:r>
          <w:r w:rsidR="00070DBA" w:rsidDel="00FB64D8">
            <w:rPr>
              <w:rFonts w:asciiTheme="minorHAnsi" w:hAnsiTheme="minorHAnsi" w:cs="Times New Roman"/>
            </w:rPr>
            <w:delText xml:space="preserve">luded a python script and our sample data so that others can recreate </w:delText>
          </w:r>
          <w:r w:rsidR="00070DBA" w:rsidRPr="00D0566B" w:rsidDel="00FB64D8">
            <w:rPr>
              <w:rFonts w:asciiTheme="minorHAnsi" w:hAnsiTheme="minorHAnsi" w:cs="Times New Roman"/>
              <w:b/>
              <w:rPrChange w:id="1868" w:author="Author" w:date="2016-06-03T09:55:00Z">
                <w:rPr>
                  <w:rFonts w:asciiTheme="minorHAnsi" w:hAnsiTheme="minorHAnsi" w:cs="Times New Roman"/>
                </w:rPr>
              </w:rPrChange>
            </w:rPr>
            <w:delText>figure 9</w:delText>
          </w:r>
          <w:r w:rsidR="00070DBA" w:rsidDel="00FB64D8">
            <w:rPr>
              <w:rFonts w:asciiTheme="minorHAnsi" w:hAnsiTheme="minorHAnsi" w:cs="Times New Roman"/>
            </w:rPr>
            <w:delText>.</w:delText>
          </w:r>
        </w:del>
      </w:ins>
    </w:p>
    <w:p w14:paraId="0C114A07" w14:textId="77777777" w:rsidR="00195951" w:rsidRPr="00B6270E" w:rsidRDefault="00195951" w:rsidP="00186D23">
      <w:pPr>
        <w:pStyle w:val="NormalWeb"/>
        <w:numPr>
          <w:ilvl w:val="0"/>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color w:val="auto"/>
        </w:rPr>
      </w:pPr>
      <w:r w:rsidRPr="00B6270E">
        <w:rPr>
          <w:rFonts w:asciiTheme="minorHAnsi" w:hAnsiTheme="minorHAnsi" w:cs="Times New Roman"/>
          <w:b/>
          <w:color w:val="auto"/>
        </w:rPr>
        <w:t>Post-experiment cleanup</w:t>
      </w:r>
    </w:p>
    <w:p w14:paraId="0E51A34C" w14:textId="77777777" w:rsidR="00F3171C" w:rsidRPr="00B6270E" w:rsidRDefault="00F3171C" w:rsidP="00186D23">
      <w:pPr>
        <w:pStyle w:val="NormalWeb"/>
        <w:numPr>
          <w:ilvl w:val="1"/>
          <w:numId w:val="24"/>
        </w:numPr>
        <w:tabs>
          <w:tab w:val="left" w:pos="84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Dispose of media, excess cell culture and effluent.</w:t>
      </w:r>
    </w:p>
    <w:p w14:paraId="6CF2494A" w14:textId="77777777" w:rsidR="00F3171C" w:rsidRPr="00B6270E" w:rsidRDefault="00F3171C" w:rsidP="00186D23">
      <w:pPr>
        <w:pStyle w:val="NormalWeb"/>
        <w:numPr>
          <w:ilvl w:val="1"/>
          <w:numId w:val="24"/>
        </w:numPr>
        <w:tabs>
          <w:tab w:val="left" w:pos="84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Refill the media flask with 200</w:t>
      </w:r>
      <w:r w:rsidR="000528A7" w:rsidRPr="00B6270E">
        <w:rPr>
          <w:rFonts w:asciiTheme="minorHAnsi" w:hAnsiTheme="minorHAnsi" w:cs="Times New Roman"/>
          <w:color w:val="auto"/>
        </w:rPr>
        <w:t xml:space="preserve"> ml</w:t>
      </w:r>
      <w:r w:rsidRPr="00B6270E">
        <w:rPr>
          <w:rFonts w:asciiTheme="minorHAnsi" w:hAnsiTheme="minorHAnsi" w:cs="Times New Roman"/>
          <w:color w:val="auto"/>
        </w:rPr>
        <w:t xml:space="preserve"> of 20% EtOH mixed with deionized water. </w:t>
      </w:r>
      <w:r w:rsidR="001D3878" w:rsidRPr="00B6270E">
        <w:rPr>
          <w:rFonts w:asciiTheme="minorHAnsi" w:hAnsiTheme="minorHAnsi" w:cs="Times New Roman"/>
          <w:color w:val="auto"/>
        </w:rPr>
        <w:t xml:space="preserve">Run the chemostat as it had previously </w:t>
      </w:r>
      <w:r w:rsidR="00135CE2" w:rsidRPr="00B6270E">
        <w:rPr>
          <w:rFonts w:asciiTheme="minorHAnsi" w:hAnsiTheme="minorHAnsi" w:cs="Times New Roman"/>
          <w:color w:val="auto"/>
        </w:rPr>
        <w:t xml:space="preserve">been run </w:t>
      </w:r>
      <w:r w:rsidR="001D3878" w:rsidRPr="00B6270E">
        <w:rPr>
          <w:rFonts w:asciiTheme="minorHAnsi" w:hAnsiTheme="minorHAnsi" w:cs="Times New Roman"/>
          <w:color w:val="auto"/>
        </w:rPr>
        <w:t>during the experiment to wash out cell debris and media.</w:t>
      </w:r>
    </w:p>
    <w:p w14:paraId="25F27BF1" w14:textId="77777777" w:rsidR="00195951" w:rsidRPr="00B6270E" w:rsidRDefault="00F3171C" w:rsidP="00186D23">
      <w:pPr>
        <w:pStyle w:val="NormalWeb"/>
        <w:numPr>
          <w:ilvl w:val="1"/>
          <w:numId w:val="24"/>
        </w:numPr>
        <w:tabs>
          <w:tab w:val="left" w:pos="84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W</w:t>
      </w:r>
      <w:r w:rsidR="00195951" w:rsidRPr="00B6270E">
        <w:rPr>
          <w:rFonts w:asciiTheme="minorHAnsi" w:hAnsiTheme="minorHAnsi" w:cs="Times New Roman"/>
          <w:color w:val="auto"/>
        </w:rPr>
        <w:t>hen the alcohol solution has drain</w:t>
      </w:r>
      <w:r w:rsidR="00135CE2" w:rsidRPr="00B6270E">
        <w:rPr>
          <w:rFonts w:asciiTheme="minorHAnsi" w:hAnsiTheme="minorHAnsi" w:cs="Times New Roman"/>
          <w:color w:val="auto"/>
        </w:rPr>
        <w:t>ed</w:t>
      </w:r>
      <w:r w:rsidR="00195951" w:rsidRPr="00B6270E">
        <w:rPr>
          <w:rFonts w:asciiTheme="minorHAnsi" w:hAnsiTheme="minorHAnsi" w:cs="Times New Roman"/>
          <w:color w:val="auto"/>
        </w:rPr>
        <w:t xml:space="preserve"> from the media flask, disassemble the chemostat fully.</w:t>
      </w:r>
    </w:p>
    <w:p w14:paraId="6289A14B" w14:textId="77777777" w:rsidR="00196D1B" w:rsidRPr="00B6270E" w:rsidRDefault="00F3171C"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bCs/>
          <w:color w:val="auto"/>
        </w:rPr>
      </w:pPr>
      <w:r w:rsidRPr="00B6270E">
        <w:rPr>
          <w:rFonts w:asciiTheme="minorHAnsi" w:hAnsiTheme="minorHAnsi" w:cs="Times New Roman"/>
          <w:color w:val="auto"/>
        </w:rPr>
        <w:t>Wash glassware</w:t>
      </w:r>
      <w:r w:rsidR="00196D1B" w:rsidRPr="00B6270E">
        <w:rPr>
          <w:rFonts w:asciiTheme="minorHAnsi" w:hAnsiTheme="minorHAnsi" w:cs="Times New Roman"/>
          <w:color w:val="auto"/>
        </w:rPr>
        <w:t xml:space="preserve"> and tubes</w:t>
      </w:r>
      <w:r w:rsidRPr="00B6270E">
        <w:rPr>
          <w:rFonts w:asciiTheme="minorHAnsi" w:hAnsiTheme="minorHAnsi" w:cs="Times New Roman"/>
          <w:color w:val="auto"/>
        </w:rPr>
        <w:t xml:space="preserve"> with warm water and mild detergent</w:t>
      </w:r>
      <w:r w:rsidR="00196D1B" w:rsidRPr="00B6270E">
        <w:rPr>
          <w:rFonts w:asciiTheme="minorHAnsi" w:hAnsiTheme="minorHAnsi" w:cs="Times New Roman"/>
          <w:color w:val="auto"/>
        </w:rPr>
        <w:t>,</w:t>
      </w:r>
      <w:r w:rsidRPr="00B6270E">
        <w:rPr>
          <w:rFonts w:asciiTheme="minorHAnsi" w:hAnsiTheme="minorHAnsi" w:cs="Times New Roman"/>
          <w:color w:val="auto"/>
        </w:rPr>
        <w:t xml:space="preserve"> and rinse thoroughly with deionized water.</w:t>
      </w:r>
      <w:r w:rsidR="00196D1B" w:rsidRPr="00B6270E">
        <w:rPr>
          <w:rFonts w:asciiTheme="minorHAnsi" w:hAnsiTheme="minorHAnsi" w:cs="Times New Roman"/>
          <w:color w:val="auto"/>
        </w:rPr>
        <w:t xml:space="preserve"> Leave to dry.</w:t>
      </w:r>
    </w:p>
    <w:p w14:paraId="54FDA4CB" w14:textId="77777777" w:rsidR="00FD3091" w:rsidRPr="00B6270E" w:rsidRDefault="00196D1B" w:rsidP="00ED44A3">
      <w:pPr>
        <w:pStyle w:val="NormalWeb"/>
        <w:tabs>
          <w:tab w:val="left" w:pos="840"/>
          <w:tab w:val="left" w:pos="1260"/>
        </w:tabs>
        <w:spacing w:before="0" w:beforeAutospacing="0" w:after="0" w:afterAutospacing="0" w:line="240" w:lineRule="auto"/>
        <w:jc w:val="left"/>
        <w:rPr>
          <w:rFonts w:asciiTheme="minorHAnsi" w:hAnsiTheme="minorHAnsi" w:cs="Times New Roman"/>
          <w:b/>
          <w:bCs/>
          <w:color w:val="auto"/>
        </w:rPr>
      </w:pPr>
      <w:r w:rsidRPr="00B6270E">
        <w:rPr>
          <w:rFonts w:asciiTheme="minorHAnsi" w:hAnsiTheme="minorHAnsi" w:cs="Times New Roman"/>
          <w:b/>
          <w:color w:val="auto"/>
        </w:rPr>
        <w:t xml:space="preserve"> </w:t>
      </w:r>
      <w:r w:rsidR="009D7115" w:rsidRPr="00B6270E">
        <w:rPr>
          <w:rFonts w:asciiTheme="minorHAnsi" w:hAnsiTheme="minorHAnsi" w:cs="Times New Roman"/>
          <w:b/>
          <w:color w:val="auto"/>
        </w:rPr>
        <w:t>REPRESENTATIVE RESULTS</w:t>
      </w:r>
      <w:r w:rsidR="009D7115" w:rsidRPr="00B6270E">
        <w:rPr>
          <w:rFonts w:asciiTheme="minorHAnsi" w:hAnsiTheme="minorHAnsi" w:cs="Times New Roman"/>
          <w:b/>
          <w:bCs/>
          <w:color w:val="auto"/>
        </w:rPr>
        <w:t xml:space="preserve">: </w:t>
      </w:r>
    </w:p>
    <w:p w14:paraId="21A7E4D4" w14:textId="77777777" w:rsidR="00B34478" w:rsidRPr="00B6270E" w:rsidDel="006C28BB" w:rsidRDefault="00903125" w:rsidP="00ED44A3">
      <w:pPr>
        <w:spacing w:after="0" w:line="240" w:lineRule="auto"/>
        <w:ind w:firstLine="720"/>
        <w:jc w:val="left"/>
        <w:rPr>
          <w:del w:id="1869" w:author="Author" w:date="2016-05-27T16:08:00Z"/>
          <w:rFonts w:asciiTheme="minorHAnsi" w:hAnsiTheme="minorHAnsi" w:cs="Times New Roman"/>
          <w:color w:val="auto"/>
        </w:rPr>
      </w:pPr>
      <w:del w:id="1870" w:author="Author" w:date="2016-05-27T16:08:00Z">
        <w:r w:rsidRPr="00B6270E" w:rsidDel="006C28BB">
          <w:rPr>
            <w:rFonts w:asciiTheme="minorHAnsi" w:hAnsiTheme="minorHAnsi" w:cs="Times New Roman"/>
            <w:color w:val="auto"/>
          </w:rPr>
          <w:delText xml:space="preserve">This </w:delText>
        </w:r>
        <w:r w:rsidR="00ED11D2" w:rsidRPr="00B6270E" w:rsidDel="006C28BB">
          <w:rPr>
            <w:rFonts w:asciiTheme="minorHAnsi" w:hAnsiTheme="minorHAnsi" w:cs="Times New Roman"/>
            <w:color w:val="auto"/>
          </w:rPr>
          <w:delText xml:space="preserve">apparatus </w:delText>
        </w:r>
        <w:r w:rsidRPr="00B6270E" w:rsidDel="006C28BB">
          <w:rPr>
            <w:rFonts w:asciiTheme="minorHAnsi" w:hAnsiTheme="minorHAnsi" w:cs="Times New Roman"/>
            <w:color w:val="auto"/>
          </w:rPr>
          <w:delText xml:space="preserve">was </w:delText>
        </w:r>
        <w:r w:rsidR="005A5BE9" w:rsidRPr="00B6270E" w:rsidDel="006C28BB">
          <w:rPr>
            <w:rFonts w:asciiTheme="minorHAnsi" w:hAnsiTheme="minorHAnsi" w:cs="Times New Roman"/>
            <w:color w:val="auto"/>
          </w:rPr>
          <w:delText xml:space="preserve">used to </w:delText>
        </w:r>
        <w:r w:rsidRPr="00B6270E" w:rsidDel="006C28BB">
          <w:rPr>
            <w:rFonts w:asciiTheme="minorHAnsi" w:hAnsiTheme="minorHAnsi" w:cs="Times New Roman"/>
            <w:color w:val="auto"/>
          </w:rPr>
          <w:delText xml:space="preserve">stimulate phosphate-limited chemostatic cultures of </w:delText>
        </w:r>
        <w:r w:rsidR="00B74AE7" w:rsidRPr="00B6270E" w:rsidDel="006C28BB">
          <w:rPr>
            <w:rFonts w:asciiTheme="minorHAnsi" w:hAnsiTheme="minorHAnsi" w:cs="Times New Roman"/>
            <w:i/>
            <w:color w:val="auto"/>
          </w:rPr>
          <w:delText xml:space="preserve">S. </w:delText>
        </w:r>
        <w:r w:rsidRPr="00B6270E" w:rsidDel="006C28BB">
          <w:rPr>
            <w:rFonts w:asciiTheme="minorHAnsi" w:hAnsiTheme="minorHAnsi" w:cs="Times New Roman"/>
            <w:i/>
            <w:color w:val="auto"/>
          </w:rPr>
          <w:delText>cerevisiae</w:delText>
        </w:r>
        <w:r w:rsidR="00B74AE7"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 xml:space="preserve">expressing yellow fluorescent protein (YFP) </w:delText>
        </w:r>
        <w:r w:rsidR="00B74AE7" w:rsidRPr="00B6270E" w:rsidDel="006C28BB">
          <w:rPr>
            <w:rFonts w:asciiTheme="minorHAnsi" w:hAnsiTheme="minorHAnsi" w:cs="Times New Roman"/>
            <w:color w:val="auto"/>
          </w:rPr>
          <w:delText>in response to</w:delText>
        </w:r>
        <w:r w:rsidRPr="00B6270E" w:rsidDel="006C28BB">
          <w:rPr>
            <w:rFonts w:asciiTheme="minorHAnsi" w:hAnsiTheme="minorHAnsi" w:cs="Times New Roman"/>
            <w:color w:val="auto"/>
          </w:rPr>
          <w:delText xml:space="preserve"> blue-light </w:delText>
        </w:r>
        <w:r w:rsidR="00B74AE7" w:rsidRPr="00B6270E" w:rsidDel="006C28BB">
          <w:rPr>
            <w:rFonts w:asciiTheme="minorHAnsi" w:hAnsiTheme="minorHAnsi" w:cs="Times New Roman"/>
            <w:color w:val="auto"/>
          </w:rPr>
          <w:delText xml:space="preserve">via an </w:delText>
        </w:r>
        <w:r w:rsidRPr="00B6270E" w:rsidDel="006C28BB">
          <w:rPr>
            <w:rFonts w:asciiTheme="minorHAnsi" w:hAnsiTheme="minorHAnsi" w:cs="Times New Roman"/>
            <w:color w:val="auto"/>
          </w:rPr>
          <w:delText>inducible optogenetic transcription system based on the CRY2/CIB1 protein pair</w:delText>
        </w:r>
        <w:r w:rsidR="00C67EC7" w:rsidRPr="00685B08" w:rsidDel="006C28BB">
          <w:rPr>
            <w:rFonts w:asciiTheme="minorHAnsi" w:hAnsiTheme="minorHAnsi" w:cs="Times New Roman"/>
            <w:color w:val="auto"/>
            <w:vertAlign w:val="superscript"/>
          </w:rPr>
          <w:fldChar w:fldCharType="begin" w:fldLock="1"/>
        </w:r>
        <w:r w:rsidR="004011B3" w:rsidRPr="006C28BB" w:rsidDel="006C28BB">
          <w:rPr>
            <w:rFonts w:asciiTheme="minorHAnsi" w:hAnsiTheme="minorHAnsi" w:cs="Times New Roman"/>
            <w:color w:val="auto"/>
            <w:vertAlign w:val="superscript"/>
          </w:rPr>
          <w:delInstrText>ADDIN CSL_CITATION { "citationItems" : [ { "id" : "ITEM-1", "itemData" : { "DOI" : "10.1126/science.1163927", "ISSN" : "1095-9203", "PMID" : "18988809", "abstract" : "Cryptochromes (CRY) are photolyase-like blue-light receptors that mediate light responses in plants and animals. How plant cryptochromes act in response to blue light is not well understood. We report here the identification and characterization of the Arabidopsis CIB1 (cryptochrome-interacting basic-helix-loop-helix) protein. CIB1 interacts with CRY2 (cryptochrome 2) in a blue light-specific manner in yeast and Arabidopsis cells, and it acts together with additional CIB1-related proteins to promote CRY2-dependent floral initiation. CIB1 binds to G box (CACGTG) in vitro with a higher affinity than its interaction with other E-box elements (CANNTG). However, CIB1 stimulates FT messenger RNA expression, and it interacts with chromatin DNA of the FT gene that possesses various E-box elements except G box. We propose that the blue light-dependent interaction of cryptochrome(s) with CIB1 and CIB1-related proteins represents an early photoreceptor signaling mechanism in plants.", "author" : [ { "dropping-particle" : "", "family" : "Liu", "given" : "Hongtao", "non-dropping-particle" : "", "parse-names" : false, "suffix" : "" }, { "dropping-particle" : "", "family" : "Yu", "given" : "Xuhong", "non-dropping-particle" : "", "parse-names" : false, "suffix" : "" }, { "dropping-particle" : "", "family" : "Li", "given" : "Kunwu", "non-dropping-particle" : "", "parse-names" : false, "suffix" : "" }, { "dropping-particle" : "", "family" : "Klejnot", "given" : "John", "non-dropping-particle" : "", "parse-names" : false, "suffix" : "" }, { "dropping-particle" : "", "family" : "Yang", "given" : "Hongyun", "non-dropping-particle" : "", "parse-names" : false, "suffix" : "" }, { "dropping-particle" : "", "family" : "Lisiero", "given" : "Dominique", "non-dropping-particle" : "", "parse-names" : false, "suffix" : "" }, { "dropping-particle" : "", "family" : "Lin", "given" : "Chentao", "non-dropping-particle" : "", "parse-names" : false, "suffix" : "" } ], "container-title" : "Science (New York, N.Y.)", "id" : "ITEM-1", "issue" : "5907", "issued" : { "date-parts" : [ [ "2008", "12", "5" ] ] }, "page" : "1535-9", "title" : "Photoexcited CRY2 interacts with CIB1 to regulate transcription and floral initiation in Arabidopsis.", "type" : "article-journal", "volume" : "322" }, "uris" : [ "http://www.mendeley.com/documents/?uuid=bffa222f-62f9-4ac5-928a-45c19fc679d6", "http://www.mendeley.com/documents/?uuid=151ecd16-2f5f-46a5-9aeb-886b27691796" ] } ], "mendeley" : { "formattedCitation" : "&lt;sup&gt;38&lt;/sup&gt;", "plainTextFormattedCitation" : "38", "previouslyFormattedCitation" : "&lt;sup&gt;38&lt;/sup&gt;" }, "properties" : { "noteIndex" : 0 }, "schema" : "https://github.com/citation-style-language/schema/raw/master/csl-citation.json" }</w:delInstrText>
        </w:r>
        <w:r w:rsidR="00C67EC7" w:rsidRPr="00B6270E" w:rsidDel="006C28BB">
          <w:rPr>
            <w:rFonts w:asciiTheme="minorHAnsi" w:hAnsiTheme="minorHAnsi" w:cs="Times New Roman"/>
            <w:color w:val="auto"/>
            <w:vertAlign w:val="superscript"/>
            <w:rPrChange w:id="1871" w:author="Author" w:date="2016-05-27T14:08:00Z">
              <w:rPr>
                <w:rFonts w:asciiTheme="minorHAnsi" w:hAnsiTheme="minorHAnsi" w:cs="Times New Roman"/>
                <w:color w:val="auto"/>
                <w:vertAlign w:val="superscript"/>
              </w:rPr>
            </w:rPrChange>
          </w:rPr>
          <w:fldChar w:fldCharType="separate"/>
        </w:r>
        <w:r w:rsidR="004011B3" w:rsidRPr="006C28BB" w:rsidDel="006C28BB">
          <w:rPr>
            <w:rFonts w:asciiTheme="minorHAnsi" w:hAnsiTheme="minorHAnsi" w:cs="Times New Roman"/>
            <w:noProof/>
            <w:color w:val="auto"/>
            <w:vertAlign w:val="superscript"/>
          </w:rPr>
          <w:delText>38</w:delText>
        </w:r>
        <w:r w:rsidR="00C67EC7" w:rsidRPr="00B6270E" w:rsidDel="006C28BB">
          <w:rPr>
            <w:rFonts w:asciiTheme="minorHAnsi" w:hAnsiTheme="minorHAnsi" w:cs="Times New Roman"/>
            <w:color w:val="auto"/>
            <w:vertAlign w:val="superscript"/>
            <w:rPrChange w:id="1872" w:author="Author" w:date="2016-05-27T14:08:00Z">
              <w:rPr>
                <w:rFonts w:asciiTheme="minorHAnsi" w:hAnsiTheme="minorHAnsi" w:cs="Times New Roman"/>
                <w:color w:val="auto"/>
                <w:vertAlign w:val="superscript"/>
              </w:rPr>
            </w:rPrChange>
          </w:rPr>
          <w:fldChar w:fldCharType="end"/>
        </w:r>
        <w:r w:rsidRPr="00B6270E" w:rsidDel="006C28BB">
          <w:rPr>
            <w:rFonts w:asciiTheme="minorHAnsi" w:hAnsiTheme="minorHAnsi" w:cs="Times New Roman"/>
            <w:color w:val="auto"/>
            <w:vertAlign w:val="superscript"/>
          </w:rPr>
          <w:delText xml:space="preserve"> </w:delText>
        </w:r>
        <w:r w:rsidRPr="00B6270E" w:rsidDel="006C28BB">
          <w:rPr>
            <w:rFonts w:asciiTheme="minorHAnsi" w:hAnsiTheme="minorHAnsi" w:cs="Times New Roman"/>
            <w:color w:val="auto"/>
          </w:rPr>
          <w:delText xml:space="preserve">.  </w:delText>
        </w:r>
        <w:r w:rsidR="00135CE2" w:rsidRPr="00B6270E" w:rsidDel="006C28BB">
          <w:rPr>
            <w:rFonts w:asciiTheme="minorHAnsi" w:hAnsiTheme="minorHAnsi" w:cs="Times New Roman"/>
            <w:color w:val="auto"/>
          </w:rPr>
          <w:delText xml:space="preserve">Cells </w:delText>
        </w:r>
        <w:r w:rsidR="006E6D37" w:rsidRPr="00B6270E" w:rsidDel="006C28BB">
          <w:rPr>
            <w:rFonts w:asciiTheme="minorHAnsi" w:hAnsiTheme="minorHAnsi" w:cs="Times New Roman"/>
            <w:color w:val="auto"/>
          </w:rPr>
          <w:delText>were cultured in phosphate</w:delText>
        </w:r>
        <w:r w:rsidR="00CA6262" w:rsidRPr="00B6270E" w:rsidDel="006C28BB">
          <w:rPr>
            <w:rFonts w:asciiTheme="minorHAnsi" w:hAnsiTheme="minorHAnsi" w:cs="Times New Roman"/>
            <w:color w:val="auto"/>
          </w:rPr>
          <w:delText>-</w:delText>
        </w:r>
        <w:r w:rsidR="006E6D37" w:rsidRPr="00B6270E" w:rsidDel="006C28BB">
          <w:rPr>
            <w:rFonts w:asciiTheme="minorHAnsi" w:hAnsiTheme="minorHAnsi" w:cs="Times New Roman"/>
            <w:color w:val="auto"/>
          </w:rPr>
          <w:delText xml:space="preserve">limited media with an average dilution rate of 0.2.  </w:delText>
        </w:r>
        <w:r w:rsidRPr="00B6270E" w:rsidDel="006C28BB">
          <w:rPr>
            <w:rFonts w:asciiTheme="minorHAnsi" w:hAnsiTheme="minorHAnsi" w:cs="Times New Roman"/>
            <w:color w:val="auto"/>
          </w:rPr>
          <w:delText xml:space="preserve">Phosphate limitation is commonly used in </w:delText>
        </w:r>
        <w:r w:rsidRPr="00B6270E" w:rsidDel="006C28BB">
          <w:rPr>
            <w:rFonts w:asciiTheme="minorHAnsi" w:hAnsiTheme="minorHAnsi" w:cs="Times New Roman"/>
            <w:i/>
            <w:color w:val="auto"/>
          </w:rPr>
          <w:delText xml:space="preserve">S. cerevisiae </w:delText>
        </w:r>
        <w:r w:rsidRPr="00B6270E" w:rsidDel="006C28BB">
          <w:rPr>
            <w:rFonts w:asciiTheme="minorHAnsi" w:hAnsiTheme="minorHAnsi" w:cs="Times New Roman"/>
            <w:color w:val="auto"/>
          </w:rPr>
          <w:delText>chemostat experiments to control growth rate and the effects of phosphate limitation are well characterized.</w:delText>
        </w:r>
        <w:r w:rsidR="00C67EC7" w:rsidRPr="00685B08" w:rsidDel="006C28BB">
          <w:rPr>
            <w:rFonts w:asciiTheme="minorHAnsi" w:hAnsiTheme="minorHAnsi" w:cs="Times New Roman"/>
            <w:color w:val="auto"/>
          </w:rPr>
          <w:fldChar w:fldCharType="begin" w:fldLock="1"/>
        </w:r>
        <w:r w:rsidR="004011B3" w:rsidRPr="00B6270E" w:rsidDel="006C28BB">
          <w:rPr>
            <w:rFonts w:asciiTheme="minorHAnsi" w:hAnsiTheme="minorHAnsi" w:cs="Times New Roman"/>
            <w:color w:val="auto"/>
          </w:rPr>
          <w:delInstrText>ADDIN CSL_CITATION { "citationItems" : [ { "id" : "ITEM-1", "itemData" : { "DOI" : "10.1093/nar/gks1313", "ISBN" : "1362-4962 (Electronic)\\r0305-1048 (Linking)", "ISSN" : "03051048", "PMID" : "23275543", "abstract" : "A general method for the dynamic control of single gene expression in eukaryotes, with no off-target effects, is a long-sought tool for molecular and systems biologists. We engineered two artificial transcription factors (ATFs) that contain Cys(2)His(2) zinc-finger DNA-binding domains of either the mouse transcription factor Zif268 (9 bp of specificity) or a rationally designed array of four zinc fingers (12 bp of specificity). These domains were expressed as fusions to the human estrogen receptor and VP16 activation domain. The ATFs can rapidly induce a single gene driven by a synthetic promoter in response to introduction of an otherwise inert hormone with no detectable off-target effects. In the absence of inducer, the synthetic promoter is inactive and the regulated gene product is not detected. Following addition of inducer, transcripts are induced &gt;50-fold within 15 min. We present a quantitative characterization of these ATFs and provide constructs for making their implementation straightforward. These new tools allow for the elucidation of regulatory network elements dynamically, which we demonstrate with a major metabolic regulator, Gcn4p.", "author" : [ { "dropping-particle" : "", "family" : "McIsaac", "given" : "R. Scott", "non-dropping-particle" : "", "parse-names" : false, "suffix" : "" }, { "dropping-particle" : "", "family" : "Oakes", "given" : "Benjamin L.", "non-dropping-particle" : "", "parse-names" : false, "suffix" : "" }, { "dropping-particle" : "", "family" : "Wang", "given" : "Xin", "non-dropping-particle" : "", "parse-names" : false, "suffix" : "" }, { "dropping-particle" : "", "family" : "Dummit", "given" : "Krysta a.", "non-dropping-particle" : "", "parse-names" : false, "suffix" : "" }, { "dropping-particle" : "", "family" : "Botstein", "given" : "David", "non-dropping-particle" : "", "parse-names" : false, "suffix" : "" }, { "dropping-particle" : "", "family" : "Noyes", "given" : "Marcus B.", "non-dropping-particle" : "", "parse-names" : false, "suffix" : "" } ], "container-title" : "Nucleic Acids Research", "id" : "ITEM-1", "issue" : "4", "issued" : { "date-parts" : [ [ "2013" ] ] }, "page" : "1-10", "title" : "Synthetic gene expression perturbation systems with rapid, tunable, single-gene specificity in yeast", "type" : "article-journal", "volume" : "41" }, "uris" : [ "http://www.mendeley.com/documents/?uuid=7d22d2d6-681a-490c-9bc0-f0ecdbee2035" ] }, { "id" : "ITEM-2", "itemData" : { "DOI" : "10.1091/mbc.E12-03-0232", "ISSN" : "1939-4586", "PMID" : "22696683", "abstract" : "In yeast, the pathways of sulfur assimilation are combinatorially controlled by five transcriptional regulators (three DNA-binding proteins [Met31p, Met32p, and Cbf1p], an activator [Met4p], and a cofactor [Met28p]) and a ubiquitin ligase subunit (Met30p). This regulatory system exerts combinatorial control not only over sulfur assimilation and methionine biosynthesis, but also on many other physiological functions in the cell. Recently we characterized a gene induction system that, upon the addition of an inducer, results in near-immediate transcription of a gene of interest under physiological conditions. We used this to perturb levels of single transcription factors during steady-state growth in chemostats, which facilitated distinction of direct from indirect effects of individual factors dynamically through quantification of the subsequent changes in genome-wide patterns of gene expression. We were able to show directly that Cbf1p acts sometimes as a repressor and sometimes as an activator. We also found circumstances in which Met31p/Met32p function as repressors, as well as those in which they function as activators. We elucidated and numerically modeled feedback relationships among the regulators, notably feedforward regulation of Met32p (but not Met31p) by Met4p that generates dynamic differences in abundance that can account for the differences in function of these two proteins despite their identical binding sites.", "author" : [ { "dropping-particle" : "", "family" : "McIsaac", "given" : "R Scott", "non-dropping-particle" : "", "parse-names" : false, "suffix" : "" }, { "dropping-particle" : "", "family" : "Petti", "given" : "Allegra A", "non-dropping-particle" : "", "parse-names" : false, "suffix" : "" }, { "dropping-particle" : "", "family" : "Bussemaker", "given" : "Harmen J", "non-dropping-particle" : "", "parse-names" : false, "suffix" : "" }, { "dropping-particle" : "", "family" : "Botstein", "given" : "David", "non-dropping-particle" : "", "parse-names" : false, "suffix" : "" } ], "container-title" : "Molecular biology of the cell", "id" : "ITEM-2", "issue" : "15", "issued" : { "date-parts" : [ [ "2012", "8" ] ] }, "note" : "PO4 limitation", "page" : "2993-3007", "title" : "Perturbation-based analysis and modeling of combinatorial regulation in the yeast sulfur assimilation pathway.", "type" : "article-journal", "volume" : "23" }, "uris" : [ "http://www.mendeley.com/documents/?uuid=a738ffe2-6611-4b03-9a0b-fa54f424bf67" ] }, { "id" : "ITEM-3", "itemData" : { "DOI" : "10.1091/mbc.E11-05-0466", "ISSN" : "1939-4586", "PMID" : "21965290", "abstract" : "We describe the development and characterization of a system that allows the rapid and specific induction of individual genes in the yeast Saccharomyces cerevisiae without changes in nutrients or temperature. The system is based on the chimeric transcriptional activator Gal4dbd.ER.VP16 (GEV). Upon addition of the hormone \u03b2-estradiol, cytoplasmic GEV localizes to the nucleus and binds to promoters containing Gal4p consensus binding sequences to activate transcription. With galactokinase Gal1p and transcriptional activator Gal4p absent, the system is fast-acting, resulting in readily detectable transcription within 5 min after addition of the inducer. \u03b2-Estradiol is nearly a gratuitous inducer, as indicated by genome-wide profiling that shows unintended induction (by GEV) of only a few dozen genes. Response to inducer is graded: intermediate concentrations of inducer result in production of intermediate levels of product protein in all cells. We present data illustrating several applications of this system, including a modification of the regulated degron method, which allows rapid and specific degradation of a specific protein upon addition of \u03b2-estradiol. These gene induction and protein degradation systems provide important tools for studying the dynamics and functional relationships of genes and their respective regulatory networks.", "author" : [ { "dropping-particle" : "", "family" : "McIsaac", "given" : "R Scott", "non-dropping-particle" : "", "parse-names" : false, "suffix" : "" }, { "dropping-particle" : "", "family" : "Silverman", "given" : "Sanford J", "non-dropping-particle" : "", "parse-names" : false, "suffix" : "" }, { "dropping-particle" : "", "family" : "McClean", "given" : "Megan N", "non-dropping-particle" : "", "parse-names" : false, "suffix" : "" }, { "dropping-particle" : "", "family" : "Gibney", "given" : "Patrick A", "non-dropping-particle" : "", "parse-names" : false, "suffix" : "" }, { "dropping-particle" : "", "family" : "Macinskas", "given" : "Joanna", "non-dropping-particle" : "", "parse-names" : false, "suffix" : "" }, { "dropping-particle" : "", "family" : "Hickman", "given" : "Mark J", "non-dropping-particle" : "", "parse-names" : false, "suffix" : "" }, { "dropping-particle" : "", "family" : "Petti", "given" : "Allegra A", "non-dropping-particle" : "", "parse-names" : false, "suffix" : "" }, { "dropping-particle" : "", "family" : "Botstein", "given" : "David", "non-dropping-particle" : "", "parse-names" : false, "suffix" : "" } ], "container-title" : "Molecular biology of the cell", "id" : "ITEM-3", "issue" : "22", "issued" : { "date-parts" : [ [ "2011", "11" ] ] }, "note" : "PO4 limited", "page" : "4447-59", "title" : "Fast-acting and nearly gratuitous induction of gene expression and protein depletion in Saccharomyces cerevisiae.", "type" : "article-journal", "volume" : "22" }, "uris" : [ "http://www.mendeley.com/documents/?uuid=1536b0e1-2337-4c5e-b05e-d376fabfda1d" ] } ], "mendeley" : { "formattedCitation" : "&lt;sup&gt;39\u201341&lt;/sup&gt;", "plainTextFormattedCitation" : "39\u201341", "previouslyFormattedCitation" : "&lt;sup&gt;39\u201341&lt;/sup&gt;" }, "properties" : { "noteIndex" : 0 }, "schema" : "https://github.com/citation-style-language/schema/raw/master/csl-citation.json" }</w:delInstrText>
        </w:r>
        <w:r w:rsidR="00C67EC7" w:rsidRPr="00B6270E" w:rsidDel="006C28BB">
          <w:rPr>
            <w:rFonts w:asciiTheme="minorHAnsi" w:hAnsiTheme="minorHAnsi" w:cs="Times New Roman"/>
            <w:color w:val="auto"/>
            <w:rPrChange w:id="1873" w:author="Author" w:date="2016-05-27T14:08:00Z">
              <w:rPr>
                <w:rFonts w:asciiTheme="minorHAnsi" w:hAnsiTheme="minorHAnsi" w:cs="Times New Roman"/>
                <w:color w:val="auto"/>
              </w:rPr>
            </w:rPrChange>
          </w:rPr>
          <w:fldChar w:fldCharType="separate"/>
        </w:r>
        <w:r w:rsidR="004011B3" w:rsidRPr="00B6270E" w:rsidDel="006C28BB">
          <w:rPr>
            <w:rFonts w:asciiTheme="minorHAnsi" w:hAnsiTheme="minorHAnsi" w:cs="Times New Roman"/>
            <w:noProof/>
            <w:color w:val="auto"/>
            <w:vertAlign w:val="superscript"/>
          </w:rPr>
          <w:delText>39–41</w:delText>
        </w:r>
        <w:r w:rsidR="00C67EC7" w:rsidRPr="00B6270E" w:rsidDel="006C28BB">
          <w:rPr>
            <w:rFonts w:asciiTheme="minorHAnsi" w:hAnsiTheme="minorHAnsi" w:cs="Times New Roman"/>
            <w:color w:val="auto"/>
            <w:rPrChange w:id="1874" w:author="Author" w:date="2016-05-27T14:08:00Z">
              <w:rPr>
                <w:rFonts w:asciiTheme="minorHAnsi" w:hAnsiTheme="minorHAnsi" w:cs="Times New Roman"/>
                <w:color w:val="auto"/>
              </w:rPr>
            </w:rPrChange>
          </w:rPr>
          <w:fldChar w:fldCharType="end"/>
        </w:r>
        <w:r w:rsidRPr="00B6270E" w:rsidDel="006C28BB">
          <w:rPr>
            <w:rFonts w:asciiTheme="minorHAnsi" w:hAnsiTheme="minorHAnsi" w:cs="Times New Roman"/>
            <w:color w:val="auto"/>
          </w:rPr>
          <w:delText xml:space="preserve">  </w:delText>
        </w:r>
        <w:r w:rsidR="00B51911" w:rsidRPr="00B6270E" w:rsidDel="006C28BB">
          <w:rPr>
            <w:rFonts w:asciiTheme="minorHAnsi" w:hAnsiTheme="minorHAnsi" w:cs="Times New Roman"/>
            <w:color w:val="auto"/>
          </w:rPr>
          <w:delText>E</w:delText>
        </w:r>
        <w:r w:rsidR="00A115A2" w:rsidRPr="00B6270E" w:rsidDel="006C28BB">
          <w:rPr>
            <w:rFonts w:asciiTheme="minorHAnsi" w:hAnsiTheme="minorHAnsi" w:cs="Times New Roman"/>
            <w:color w:val="auto"/>
          </w:rPr>
          <w:delText>ffluent from the continuously</w:delText>
        </w:r>
        <w:r w:rsidR="00B74AE7" w:rsidRPr="00B6270E" w:rsidDel="006C28BB">
          <w:rPr>
            <w:rFonts w:asciiTheme="minorHAnsi" w:hAnsiTheme="minorHAnsi" w:cs="Times New Roman"/>
            <w:color w:val="auto"/>
          </w:rPr>
          <w:delText>-</w:delText>
        </w:r>
        <w:r w:rsidR="00A115A2" w:rsidRPr="00B6270E" w:rsidDel="006C28BB">
          <w:rPr>
            <w:rFonts w:asciiTheme="minorHAnsi" w:hAnsiTheme="minorHAnsi" w:cs="Times New Roman"/>
            <w:color w:val="auto"/>
          </w:rPr>
          <w:delText xml:space="preserve">diluted culturing vessel </w:delText>
        </w:r>
        <w:r w:rsidR="00B51911" w:rsidRPr="00B6270E" w:rsidDel="006C28BB">
          <w:rPr>
            <w:rFonts w:asciiTheme="minorHAnsi" w:hAnsiTheme="minorHAnsi" w:cs="Times New Roman"/>
            <w:color w:val="auto"/>
          </w:rPr>
          <w:delText>was</w:delText>
        </w:r>
        <w:r w:rsidR="00B34478" w:rsidRPr="00B6270E" w:rsidDel="006C28BB">
          <w:rPr>
            <w:rFonts w:asciiTheme="minorHAnsi" w:hAnsiTheme="minorHAnsi" w:cs="Times New Roman"/>
            <w:color w:val="auto"/>
          </w:rPr>
          <w:delText xml:space="preserve"> sampled </w:delText>
        </w:r>
        <w:r w:rsidR="00A115A2" w:rsidRPr="00B6270E" w:rsidDel="006C28BB">
          <w:rPr>
            <w:rFonts w:asciiTheme="minorHAnsi" w:hAnsiTheme="minorHAnsi" w:cs="Times New Roman"/>
            <w:color w:val="auto"/>
          </w:rPr>
          <w:delText xml:space="preserve">to a microfluidic </w:delText>
        </w:r>
        <w:r w:rsidR="00135CE2" w:rsidRPr="00B6270E" w:rsidDel="006C28BB">
          <w:rPr>
            <w:rFonts w:asciiTheme="minorHAnsi" w:hAnsiTheme="minorHAnsi" w:cs="Times New Roman"/>
            <w:color w:val="auto"/>
          </w:rPr>
          <w:delText>device on</w:delText>
        </w:r>
        <w:r w:rsidR="00A115A2" w:rsidRPr="00B6270E" w:rsidDel="006C28BB">
          <w:rPr>
            <w:rFonts w:asciiTheme="minorHAnsi" w:hAnsiTheme="minorHAnsi" w:cs="Times New Roman"/>
            <w:color w:val="auto"/>
          </w:rPr>
          <w:delText xml:space="preserve"> an inverted microscope. </w:delText>
        </w:r>
        <w:r w:rsidR="009B5874" w:rsidRPr="00B6270E" w:rsidDel="006C28BB">
          <w:rPr>
            <w:rFonts w:asciiTheme="minorHAnsi" w:hAnsiTheme="minorHAnsi" w:cs="Times New Roman"/>
            <w:color w:val="auto"/>
          </w:rPr>
          <w:delText>The i</w:delText>
        </w:r>
        <w:r w:rsidR="00C22BED" w:rsidRPr="00B6270E" w:rsidDel="006C28BB">
          <w:rPr>
            <w:rFonts w:asciiTheme="minorHAnsi" w:hAnsiTheme="minorHAnsi" w:cs="Times New Roman"/>
            <w:color w:val="auto"/>
          </w:rPr>
          <w:delText xml:space="preserve">mages </w:delText>
        </w:r>
        <w:r w:rsidR="00B51911" w:rsidRPr="00B6270E" w:rsidDel="006C28BB">
          <w:rPr>
            <w:rFonts w:asciiTheme="minorHAnsi" w:hAnsiTheme="minorHAnsi" w:cs="Times New Roman"/>
            <w:color w:val="auto"/>
          </w:rPr>
          <w:delText>were automatically</w:delText>
        </w:r>
        <w:r w:rsidR="00003991" w:rsidRPr="00B6270E" w:rsidDel="006C28BB">
          <w:rPr>
            <w:rFonts w:asciiTheme="minorHAnsi" w:hAnsiTheme="minorHAnsi" w:cs="Times New Roman"/>
            <w:color w:val="auto"/>
          </w:rPr>
          <w:delText xml:space="preserve"> </w:delText>
        </w:r>
        <w:r w:rsidR="00C22BED" w:rsidRPr="00B6270E" w:rsidDel="006C28BB">
          <w:rPr>
            <w:rFonts w:asciiTheme="minorHAnsi" w:hAnsiTheme="minorHAnsi" w:cs="Times New Roman"/>
            <w:color w:val="auto"/>
          </w:rPr>
          <w:delText xml:space="preserve">analyzed as shown in </w:delText>
        </w:r>
        <w:r w:rsidR="00C22BED" w:rsidRPr="00B6270E" w:rsidDel="006C28BB">
          <w:rPr>
            <w:rFonts w:asciiTheme="minorHAnsi" w:hAnsiTheme="minorHAnsi" w:cs="Times New Roman"/>
            <w:b/>
            <w:color w:val="auto"/>
          </w:rPr>
          <w:delText>Figure 4</w:delText>
        </w:r>
      </w:del>
      <w:ins w:id="1875" w:author="Author" w:date="2016-05-23T15:52:00Z">
        <w:del w:id="1876" w:author="Author" w:date="2016-05-27T16:08:00Z">
          <w:r w:rsidR="00EC7E12" w:rsidRPr="00B6270E" w:rsidDel="006C28BB">
            <w:rPr>
              <w:rFonts w:asciiTheme="minorHAnsi" w:hAnsiTheme="minorHAnsi" w:cs="Times New Roman"/>
              <w:b/>
              <w:color w:val="auto"/>
            </w:rPr>
            <w:delText>igure 8</w:delText>
          </w:r>
        </w:del>
      </w:ins>
      <w:del w:id="1877" w:author="Author" w:date="2016-05-27T16:08:00Z">
        <w:r w:rsidR="009B5874" w:rsidRPr="00B6270E" w:rsidDel="006C28BB">
          <w:rPr>
            <w:rFonts w:asciiTheme="minorHAnsi" w:hAnsiTheme="minorHAnsi" w:cs="Times New Roman"/>
            <w:color w:val="auto"/>
          </w:rPr>
          <w:delText xml:space="preserve">. </w:delText>
        </w:r>
        <w:r w:rsidR="009F56EC" w:rsidRPr="00B6270E" w:rsidDel="006C28BB">
          <w:rPr>
            <w:rFonts w:asciiTheme="minorHAnsi" w:hAnsiTheme="minorHAnsi" w:cs="Times New Roman"/>
            <w:color w:val="auto"/>
          </w:rPr>
          <w:delText>Individual c</w:delText>
        </w:r>
        <w:r w:rsidR="00747D61" w:rsidRPr="00B6270E" w:rsidDel="006C28BB">
          <w:rPr>
            <w:rFonts w:asciiTheme="minorHAnsi" w:hAnsiTheme="minorHAnsi" w:cs="Times New Roman"/>
            <w:color w:val="auto"/>
          </w:rPr>
          <w:delText xml:space="preserve">ells </w:delText>
        </w:r>
        <w:r w:rsidR="00B51911" w:rsidRPr="00B6270E" w:rsidDel="006C28BB">
          <w:rPr>
            <w:rFonts w:asciiTheme="minorHAnsi" w:hAnsiTheme="minorHAnsi" w:cs="Times New Roman"/>
            <w:color w:val="auto"/>
          </w:rPr>
          <w:delText xml:space="preserve">were </w:delText>
        </w:r>
        <w:r w:rsidR="00747D61" w:rsidRPr="00B6270E" w:rsidDel="006C28BB">
          <w:rPr>
            <w:rFonts w:asciiTheme="minorHAnsi" w:hAnsiTheme="minorHAnsi" w:cs="Times New Roman"/>
            <w:color w:val="auto"/>
          </w:rPr>
          <w:delText xml:space="preserve">identified in </w:delText>
        </w:r>
        <w:r w:rsidR="00B2798F" w:rsidRPr="00B6270E" w:rsidDel="006C28BB">
          <w:rPr>
            <w:rFonts w:asciiTheme="minorHAnsi" w:hAnsiTheme="minorHAnsi" w:cs="Times New Roman"/>
            <w:color w:val="auto"/>
          </w:rPr>
          <w:delText>background-</w:delText>
        </w:r>
        <w:r w:rsidR="009F56EC" w:rsidRPr="00B6270E" w:rsidDel="006C28BB">
          <w:rPr>
            <w:rFonts w:asciiTheme="minorHAnsi" w:hAnsiTheme="minorHAnsi" w:cs="Times New Roman"/>
            <w:color w:val="auto"/>
          </w:rPr>
          <w:delText xml:space="preserve">subtracted </w:delText>
        </w:r>
        <w:r w:rsidR="00B34478" w:rsidRPr="00B6270E" w:rsidDel="006C28BB">
          <w:rPr>
            <w:rFonts w:asciiTheme="minorHAnsi" w:hAnsiTheme="minorHAnsi" w:cs="Times New Roman"/>
            <w:color w:val="auto"/>
          </w:rPr>
          <w:delText xml:space="preserve">phase-contrast images </w:delText>
        </w:r>
        <w:r w:rsidR="00747D61" w:rsidRPr="00B6270E" w:rsidDel="006C28BB">
          <w:rPr>
            <w:rFonts w:asciiTheme="minorHAnsi" w:hAnsiTheme="minorHAnsi" w:cs="Times New Roman"/>
            <w:color w:val="auto"/>
          </w:rPr>
          <w:delText xml:space="preserve">and their YFP concentration </w:delText>
        </w:r>
        <w:r w:rsidR="00B51911" w:rsidRPr="00B6270E" w:rsidDel="006C28BB">
          <w:rPr>
            <w:rFonts w:asciiTheme="minorHAnsi" w:hAnsiTheme="minorHAnsi" w:cs="Times New Roman"/>
            <w:color w:val="auto"/>
          </w:rPr>
          <w:delText xml:space="preserve">was </w:delText>
        </w:r>
        <w:r w:rsidR="00747D61" w:rsidRPr="00B6270E" w:rsidDel="006C28BB">
          <w:rPr>
            <w:rFonts w:asciiTheme="minorHAnsi" w:hAnsiTheme="minorHAnsi" w:cs="Times New Roman"/>
            <w:color w:val="auto"/>
          </w:rPr>
          <w:delText>estimated from their fluorescence as measured from the</w:delText>
        </w:r>
        <w:r w:rsidR="00B2798F" w:rsidRPr="00B6270E" w:rsidDel="006C28BB">
          <w:rPr>
            <w:rFonts w:asciiTheme="minorHAnsi" w:hAnsiTheme="minorHAnsi" w:cs="Times New Roman"/>
            <w:color w:val="auto"/>
          </w:rPr>
          <w:delText xml:space="preserve"> background-</w:delText>
        </w:r>
        <w:r w:rsidR="009F56EC" w:rsidRPr="00B6270E" w:rsidDel="006C28BB">
          <w:rPr>
            <w:rFonts w:asciiTheme="minorHAnsi" w:hAnsiTheme="minorHAnsi" w:cs="Times New Roman"/>
            <w:color w:val="auto"/>
          </w:rPr>
          <w:delText>subtracted</w:delText>
        </w:r>
        <w:r w:rsidR="00747D61" w:rsidRPr="00B6270E" w:rsidDel="006C28BB">
          <w:rPr>
            <w:rFonts w:asciiTheme="minorHAnsi" w:hAnsiTheme="minorHAnsi" w:cs="Times New Roman"/>
            <w:color w:val="auto"/>
          </w:rPr>
          <w:delText xml:space="preserve"> fluorescent images. </w:delText>
        </w:r>
      </w:del>
    </w:p>
    <w:p w14:paraId="41024DC4" w14:textId="77777777" w:rsidR="00F47066" w:rsidRPr="00B6270E" w:rsidDel="006C28BB" w:rsidRDefault="00D24D45" w:rsidP="00ED44A3">
      <w:pPr>
        <w:spacing w:after="0" w:line="240" w:lineRule="auto"/>
        <w:ind w:firstLine="720"/>
        <w:jc w:val="left"/>
        <w:rPr>
          <w:del w:id="1878" w:author="Author" w:date="2016-05-27T16:08:00Z"/>
          <w:rFonts w:asciiTheme="minorHAnsi" w:hAnsiTheme="minorHAnsi" w:cs="Times New Roman"/>
          <w:color w:val="auto"/>
        </w:rPr>
      </w:pPr>
      <w:del w:id="1879" w:author="Author" w:date="2016-05-27T16:08:00Z">
        <w:r w:rsidRPr="00B6270E" w:rsidDel="006C28BB">
          <w:rPr>
            <w:rFonts w:asciiTheme="minorHAnsi" w:hAnsiTheme="minorHAnsi" w:cs="Times New Roman"/>
            <w:color w:val="auto"/>
          </w:rPr>
          <w:delText xml:space="preserve">The fluorescence of </w:delText>
        </w:r>
        <w:r w:rsidR="0056415B" w:rsidRPr="00B6270E" w:rsidDel="006C28BB">
          <w:rPr>
            <w:rFonts w:asciiTheme="minorHAnsi" w:hAnsiTheme="minorHAnsi" w:cs="Times New Roman"/>
            <w:color w:val="auto"/>
          </w:rPr>
          <w:delText xml:space="preserve">169,677 cells </w:delText>
        </w:r>
        <w:r w:rsidR="00ED11D2" w:rsidRPr="00B6270E" w:rsidDel="006C28BB">
          <w:rPr>
            <w:rFonts w:asciiTheme="minorHAnsi" w:hAnsiTheme="minorHAnsi" w:cs="Times New Roman"/>
            <w:color w:val="auto"/>
          </w:rPr>
          <w:delText xml:space="preserve">was analyzed from 33,600 images </w:delText>
        </w:r>
        <w:r w:rsidRPr="00B6270E" w:rsidDel="006C28BB">
          <w:rPr>
            <w:rFonts w:asciiTheme="minorHAnsi" w:hAnsiTheme="minorHAnsi" w:cs="Times New Roman"/>
            <w:color w:val="auto"/>
          </w:rPr>
          <w:delText xml:space="preserve">of effluent </w:delText>
        </w:r>
        <w:r w:rsidR="00ED11D2" w:rsidRPr="00B6270E" w:rsidDel="006C28BB">
          <w:rPr>
            <w:rFonts w:asciiTheme="minorHAnsi" w:hAnsiTheme="minorHAnsi" w:cs="Times New Roman"/>
            <w:color w:val="auto"/>
          </w:rPr>
          <w:delText xml:space="preserve">acquired from 28 locations in the microfluidic </w:delText>
        </w:r>
        <w:r w:rsidR="0056415B" w:rsidRPr="00B6270E" w:rsidDel="006C28BB">
          <w:rPr>
            <w:rFonts w:asciiTheme="minorHAnsi" w:hAnsiTheme="minorHAnsi" w:cs="Times New Roman"/>
            <w:color w:val="auto"/>
          </w:rPr>
          <w:delText>device over</w:delText>
        </w:r>
        <w:r w:rsidR="00ED11D2" w:rsidRPr="00B6270E" w:rsidDel="006C28BB">
          <w:rPr>
            <w:rFonts w:asciiTheme="minorHAnsi" w:hAnsiTheme="minorHAnsi" w:cs="Times New Roman"/>
            <w:color w:val="auto"/>
          </w:rPr>
          <w:delText xml:space="preserve"> the 70 h</w:delText>
        </w:r>
        <w:r w:rsidR="008E6686" w:rsidRPr="00B6270E" w:rsidDel="006C28BB">
          <w:rPr>
            <w:rFonts w:asciiTheme="minorHAnsi" w:hAnsiTheme="minorHAnsi" w:cs="Times New Roman"/>
            <w:color w:val="auto"/>
          </w:rPr>
          <w:delText>r</w:delText>
        </w:r>
        <w:r w:rsidR="00ED11D2" w:rsidRPr="00B6270E" w:rsidDel="006C28BB">
          <w:rPr>
            <w:rFonts w:asciiTheme="minorHAnsi" w:hAnsiTheme="minorHAnsi" w:cs="Times New Roman"/>
            <w:color w:val="auto"/>
          </w:rPr>
          <w:delText xml:space="preserve"> of the experiment. </w:delText>
        </w:r>
        <w:r w:rsidR="00AF1A46" w:rsidRPr="00B6270E" w:rsidDel="006C28BB">
          <w:rPr>
            <w:rFonts w:asciiTheme="minorHAnsi" w:hAnsiTheme="minorHAnsi" w:cs="Times New Roman"/>
            <w:color w:val="auto"/>
          </w:rPr>
          <w:delText xml:space="preserve">We used an inverted microscope (Ti-E; Nikon) equipped with a Lumen 200 fluorescence illumination system (Prior) and a Zyla sCMOS camera (Andor). The YFP filters used were ET500/20x (excitation filter; Chroma), ET535/30m (emission filter; Chroma), and </w:delText>
        </w:r>
        <w:r w:rsidR="00E42763" w:rsidRPr="00B6270E" w:rsidDel="006C28BB">
          <w:rPr>
            <w:rFonts w:asciiTheme="minorHAnsi" w:hAnsiTheme="minorHAnsi" w:cs="Times New Roman"/>
            <w:color w:val="auto"/>
          </w:rPr>
          <w:delText xml:space="preserve">T515lp (dichroic; Chroma). Images were taken with a 40x phase contrast objective (Plan 0.65 NA </w:delText>
        </w:r>
        <w:r w:rsidR="00614148" w:rsidRPr="00B6270E" w:rsidDel="006C28BB">
          <w:rPr>
            <w:rFonts w:asciiTheme="minorHAnsi" w:hAnsiTheme="minorHAnsi" w:cs="Times New Roman"/>
            <w:color w:val="auto"/>
          </w:rPr>
          <w:delText>Ph2 DL; Nikon)</w:delText>
        </w:r>
        <w:r w:rsidR="00E13C6C" w:rsidRPr="00B6270E" w:rsidDel="006C28BB">
          <w:rPr>
            <w:rFonts w:asciiTheme="minorHAnsi" w:hAnsiTheme="minorHAnsi" w:cs="Times New Roman"/>
            <w:color w:val="auto"/>
          </w:rPr>
          <w:delText>,</w:delText>
        </w:r>
        <w:r w:rsidR="00614148" w:rsidRPr="00B6270E" w:rsidDel="006C28BB">
          <w:rPr>
            <w:rFonts w:asciiTheme="minorHAnsi" w:hAnsiTheme="minorHAnsi" w:cs="Times New Roman"/>
            <w:color w:val="auto"/>
          </w:rPr>
          <w:delText xml:space="preserve"> under Köhler illumination. </w:delText>
        </w:r>
        <w:r w:rsidR="00301C39" w:rsidRPr="00B6270E" w:rsidDel="006C28BB">
          <w:rPr>
            <w:rFonts w:asciiTheme="minorHAnsi" w:hAnsiTheme="minorHAnsi" w:cs="Times New Roman"/>
            <w:color w:val="auto"/>
          </w:rPr>
          <w:delText>Images were recorded in 16-bit color depth with 87 pixels per micrometer squared. The culture was exposed to varying intensities of blue light for 6</w:delText>
        </w:r>
        <w:r w:rsidR="00CA6262" w:rsidRPr="00B6270E" w:rsidDel="006C28BB">
          <w:rPr>
            <w:rFonts w:asciiTheme="minorHAnsi" w:hAnsiTheme="minorHAnsi" w:cs="Times New Roman"/>
            <w:color w:val="auto"/>
          </w:rPr>
          <w:delText>-</w:delText>
        </w:r>
        <w:r w:rsidR="00301C39" w:rsidRPr="00B6270E" w:rsidDel="006C28BB">
          <w:rPr>
            <w:rFonts w:asciiTheme="minorHAnsi" w:hAnsiTheme="minorHAnsi" w:cs="Times New Roman"/>
            <w:color w:val="auto"/>
          </w:rPr>
          <w:delText>hr intervals, followed by complete darkness for 6</w:delText>
        </w:r>
        <w:r w:rsidR="00CA6262" w:rsidRPr="00B6270E" w:rsidDel="006C28BB">
          <w:rPr>
            <w:rFonts w:asciiTheme="minorHAnsi" w:hAnsiTheme="minorHAnsi" w:cs="Times New Roman"/>
            <w:color w:val="auto"/>
          </w:rPr>
          <w:delText>-</w:delText>
        </w:r>
        <w:r w:rsidR="00301C39" w:rsidRPr="00B6270E" w:rsidDel="006C28BB">
          <w:rPr>
            <w:rFonts w:asciiTheme="minorHAnsi" w:hAnsiTheme="minorHAnsi" w:cs="Times New Roman"/>
            <w:color w:val="auto"/>
          </w:rPr>
          <w:delText xml:space="preserve">hr intervals. </w:delText>
        </w:r>
        <w:r w:rsidR="008C1D78" w:rsidRPr="00B6270E" w:rsidDel="006C28BB">
          <w:rPr>
            <w:rFonts w:asciiTheme="minorHAnsi" w:hAnsiTheme="minorHAnsi" w:cs="Times New Roman"/>
            <w:color w:val="auto"/>
          </w:rPr>
          <w:delText>The culture</w:delText>
        </w:r>
        <w:r w:rsidR="00301C39" w:rsidRPr="00B6270E" w:rsidDel="006C28BB">
          <w:rPr>
            <w:rFonts w:asciiTheme="minorHAnsi" w:hAnsiTheme="minorHAnsi" w:cs="Times New Roman"/>
            <w:color w:val="auto"/>
          </w:rPr>
          <w:delText xml:space="preserve"> had been exposed to light prior to</w:delText>
        </w:r>
        <w:r w:rsidR="008C1D78" w:rsidRPr="00B6270E" w:rsidDel="006C28BB">
          <w:rPr>
            <w:rFonts w:asciiTheme="minorHAnsi" w:hAnsiTheme="minorHAnsi" w:cs="Times New Roman"/>
            <w:color w:val="auto"/>
          </w:rPr>
          <w:delText xml:space="preserve"> the first measurement, </w:delText>
        </w:r>
        <w:r w:rsidR="00301C39" w:rsidRPr="00B6270E" w:rsidDel="006C28BB">
          <w:rPr>
            <w:rFonts w:asciiTheme="minorHAnsi" w:hAnsiTheme="minorHAnsi" w:cs="Times New Roman"/>
            <w:color w:val="auto"/>
          </w:rPr>
          <w:delText>which is why its fluorescence intensity is decreasing during the first dark period.</w:delText>
        </w:r>
      </w:del>
    </w:p>
    <w:p w14:paraId="106E2D40" w14:textId="77777777" w:rsidR="00004C0F" w:rsidRPr="00B6270E" w:rsidDel="006C28BB" w:rsidRDefault="00ED11D2" w:rsidP="00ED44A3">
      <w:pPr>
        <w:spacing w:after="0" w:line="240" w:lineRule="auto"/>
        <w:ind w:firstLine="720"/>
        <w:jc w:val="left"/>
        <w:rPr>
          <w:del w:id="1880" w:author="Author" w:date="2016-05-27T16:08:00Z"/>
          <w:rFonts w:asciiTheme="minorHAnsi" w:hAnsiTheme="minorHAnsi" w:cs="Times New Roman"/>
          <w:color w:val="auto"/>
        </w:rPr>
      </w:pPr>
      <w:del w:id="1881" w:author="Author" w:date="2016-05-27T16:08:00Z">
        <w:r w:rsidRPr="00B6270E" w:rsidDel="006C28BB">
          <w:rPr>
            <w:rFonts w:asciiTheme="minorHAnsi" w:hAnsiTheme="minorHAnsi" w:cs="Times New Roman"/>
            <w:color w:val="auto"/>
          </w:rPr>
          <w:delText xml:space="preserve"> </w:delText>
        </w:r>
        <w:r w:rsidR="00C22BED" w:rsidRPr="00B6270E" w:rsidDel="006C28BB">
          <w:rPr>
            <w:rFonts w:asciiTheme="minorHAnsi" w:hAnsiTheme="minorHAnsi" w:cs="Times New Roman"/>
            <w:b/>
            <w:color w:val="auto"/>
          </w:rPr>
          <w:delText>Figure 5</w:delText>
        </w:r>
      </w:del>
      <w:ins w:id="1882" w:author="Author" w:date="2016-05-23T15:51:00Z">
        <w:del w:id="1883" w:author="Author" w:date="2016-05-27T16:08:00Z">
          <w:r w:rsidR="00EC7E12" w:rsidRPr="00B6270E" w:rsidDel="006C28BB">
            <w:rPr>
              <w:rFonts w:asciiTheme="minorHAnsi" w:hAnsiTheme="minorHAnsi" w:cs="Times New Roman"/>
              <w:b/>
              <w:color w:val="auto"/>
            </w:rPr>
            <w:delText>igure 9</w:delText>
          </w:r>
        </w:del>
      </w:ins>
      <w:del w:id="1884" w:author="Author" w:date="2016-05-27T16:08:00Z">
        <w:r w:rsidR="008C6715" w:rsidRPr="00B6270E" w:rsidDel="006C28BB">
          <w:rPr>
            <w:rFonts w:asciiTheme="minorHAnsi" w:hAnsiTheme="minorHAnsi" w:cs="Times New Roman"/>
            <w:b/>
            <w:color w:val="auto"/>
          </w:rPr>
          <w:delText>A</w:delText>
        </w:r>
        <w:r w:rsidR="00903125" w:rsidRPr="00B6270E" w:rsidDel="006C28BB">
          <w:rPr>
            <w:rFonts w:asciiTheme="minorHAnsi" w:hAnsiTheme="minorHAnsi" w:cs="Times New Roman"/>
            <w:color w:val="auto"/>
          </w:rPr>
          <w:delText xml:space="preserve"> shows </w:delText>
        </w:r>
        <w:r w:rsidR="008C6715" w:rsidRPr="00B6270E" w:rsidDel="006C28BB">
          <w:rPr>
            <w:rFonts w:asciiTheme="minorHAnsi" w:hAnsiTheme="minorHAnsi" w:cs="Times New Roman"/>
            <w:color w:val="auto"/>
          </w:rPr>
          <w:delText xml:space="preserve">the fluorescence due to </w:delText>
        </w:r>
        <w:r w:rsidR="0056415B" w:rsidRPr="00B6270E" w:rsidDel="006C28BB">
          <w:rPr>
            <w:rFonts w:asciiTheme="minorHAnsi" w:hAnsiTheme="minorHAnsi" w:cs="Times New Roman"/>
            <w:color w:val="auto"/>
          </w:rPr>
          <w:delText>YFP</w:delText>
        </w:r>
        <w:r w:rsidR="008C6715" w:rsidRPr="00B6270E" w:rsidDel="006C28BB">
          <w:rPr>
            <w:rFonts w:asciiTheme="minorHAnsi" w:hAnsiTheme="minorHAnsi" w:cs="Times New Roman"/>
            <w:color w:val="auto"/>
          </w:rPr>
          <w:delText xml:space="preserve"> production</w:delText>
        </w:r>
        <w:r w:rsidR="00B51911" w:rsidRPr="00B6270E" w:rsidDel="006C28BB">
          <w:rPr>
            <w:rFonts w:asciiTheme="minorHAnsi" w:hAnsiTheme="minorHAnsi" w:cs="Times New Roman"/>
            <w:color w:val="auto"/>
          </w:rPr>
          <w:delText xml:space="preserve"> </w:delText>
        </w:r>
        <w:r w:rsidR="008C1D78" w:rsidRPr="00B6270E" w:rsidDel="006C28BB">
          <w:rPr>
            <w:rFonts w:asciiTheme="minorHAnsi" w:hAnsiTheme="minorHAnsi" w:cs="Times New Roman"/>
            <w:color w:val="auto"/>
          </w:rPr>
          <w:delText>upon activation of the</w:delText>
        </w:r>
        <w:r w:rsidR="00B51911" w:rsidRPr="00B6270E" w:rsidDel="006C28BB">
          <w:rPr>
            <w:rFonts w:asciiTheme="minorHAnsi" w:hAnsiTheme="minorHAnsi" w:cs="Times New Roman"/>
            <w:color w:val="auto"/>
          </w:rPr>
          <w:delText xml:space="preserve"> optogenetic system </w:delText>
        </w:r>
        <w:r w:rsidR="00903125" w:rsidRPr="00B6270E" w:rsidDel="006C28BB">
          <w:rPr>
            <w:rFonts w:asciiTheme="minorHAnsi" w:hAnsiTheme="minorHAnsi" w:cs="Times New Roman"/>
            <w:color w:val="auto"/>
          </w:rPr>
          <w:delText xml:space="preserve">in response to </w:delText>
        </w:r>
        <w:r w:rsidR="003241E3" w:rsidRPr="00B6270E" w:rsidDel="006C28BB">
          <w:rPr>
            <w:rFonts w:asciiTheme="minorHAnsi" w:hAnsiTheme="minorHAnsi" w:cs="Times New Roman"/>
            <w:color w:val="auto"/>
          </w:rPr>
          <w:delText xml:space="preserve">illuminating </w:delText>
        </w:r>
        <w:r w:rsidR="00903125" w:rsidRPr="00B6270E" w:rsidDel="006C28BB">
          <w:rPr>
            <w:rFonts w:asciiTheme="minorHAnsi" w:hAnsiTheme="minorHAnsi" w:cs="Times New Roman"/>
            <w:color w:val="auto"/>
          </w:rPr>
          <w:delText xml:space="preserve">the </w:delText>
        </w:r>
        <w:r w:rsidR="003241E3" w:rsidRPr="00B6270E" w:rsidDel="006C28BB">
          <w:rPr>
            <w:rFonts w:asciiTheme="minorHAnsi" w:hAnsiTheme="minorHAnsi" w:cs="Times New Roman"/>
            <w:color w:val="auto"/>
          </w:rPr>
          <w:delText>cultur</w:delText>
        </w:r>
        <w:r w:rsidR="00004C0F" w:rsidRPr="00B6270E" w:rsidDel="006C28BB">
          <w:rPr>
            <w:rFonts w:asciiTheme="minorHAnsi" w:hAnsiTheme="minorHAnsi" w:cs="Times New Roman"/>
            <w:color w:val="auto"/>
          </w:rPr>
          <w:delText>ing vessel</w:delText>
        </w:r>
        <w:r w:rsidR="00C036CC" w:rsidRPr="00B6270E" w:rsidDel="006C28BB">
          <w:rPr>
            <w:rFonts w:asciiTheme="minorHAnsi" w:hAnsiTheme="minorHAnsi" w:cs="Times New Roman"/>
            <w:color w:val="auto"/>
          </w:rPr>
          <w:delText xml:space="preserve">. </w:delText>
        </w:r>
        <w:r w:rsidR="00931284" w:rsidRPr="00B6270E" w:rsidDel="006C28BB">
          <w:rPr>
            <w:rFonts w:asciiTheme="minorHAnsi" w:hAnsiTheme="minorHAnsi" w:cs="Times New Roman"/>
            <w:color w:val="auto"/>
          </w:rPr>
          <w:delText>It demonstrates the utility of single cell measurements of fluorescence over a population average</w:delText>
        </w:r>
        <w:r w:rsidR="00E5497F" w:rsidRPr="00B6270E" w:rsidDel="006C28BB">
          <w:rPr>
            <w:rFonts w:asciiTheme="minorHAnsi" w:hAnsiTheme="minorHAnsi" w:cs="Times New Roman"/>
            <w:color w:val="auto"/>
          </w:rPr>
          <w:delText>—</w:delText>
        </w:r>
        <w:r w:rsidR="00931284" w:rsidRPr="00B6270E" w:rsidDel="006C28BB">
          <w:rPr>
            <w:rFonts w:asciiTheme="minorHAnsi" w:hAnsiTheme="minorHAnsi" w:cs="Times New Roman"/>
            <w:color w:val="auto"/>
          </w:rPr>
          <w:delText>single-cell measurements reveal the population distribution of fluorescence intensity</w:delText>
        </w:r>
        <w:r w:rsidR="00B2798F" w:rsidRPr="00B6270E" w:rsidDel="006C28BB">
          <w:rPr>
            <w:rFonts w:asciiTheme="minorHAnsi" w:hAnsiTheme="minorHAnsi" w:cs="Times New Roman"/>
            <w:color w:val="auto"/>
          </w:rPr>
          <w:delText xml:space="preserve">. </w:delText>
        </w:r>
        <w:r w:rsidR="00006F7D" w:rsidRPr="00B6270E" w:rsidDel="006C28BB">
          <w:rPr>
            <w:rFonts w:asciiTheme="minorHAnsi" w:hAnsiTheme="minorHAnsi" w:cs="Times New Roman"/>
            <w:color w:val="auto"/>
          </w:rPr>
          <w:delText xml:space="preserve">Note the outlier at </w:delText>
        </w:r>
        <w:r w:rsidR="008C485A" w:rsidRPr="00B6270E" w:rsidDel="006C28BB">
          <w:rPr>
            <w:rFonts w:asciiTheme="minorHAnsi" w:hAnsiTheme="minorHAnsi" w:cs="Times New Roman"/>
            <w:color w:val="auto"/>
          </w:rPr>
          <w:delText>42 hr 26 min</w:delText>
        </w:r>
        <w:r w:rsidR="00006F7D" w:rsidRPr="00B6270E" w:rsidDel="006C28BB">
          <w:rPr>
            <w:rFonts w:asciiTheme="minorHAnsi" w:hAnsiTheme="minorHAnsi" w:cs="Times New Roman"/>
            <w:color w:val="auto"/>
          </w:rPr>
          <w:delText xml:space="preserve">. After reviewing the corresponding images, it was apparent that the sample size was low because the microfluidic </w:delText>
        </w:r>
        <w:r w:rsidR="00931284" w:rsidRPr="00B6270E" w:rsidDel="006C28BB">
          <w:rPr>
            <w:rFonts w:asciiTheme="minorHAnsi" w:hAnsiTheme="minorHAnsi" w:cs="Times New Roman"/>
            <w:color w:val="auto"/>
          </w:rPr>
          <w:delText>device</w:delText>
        </w:r>
        <w:r w:rsidR="003241E3" w:rsidRPr="00B6270E" w:rsidDel="006C28BB">
          <w:rPr>
            <w:rFonts w:asciiTheme="minorHAnsi" w:hAnsiTheme="minorHAnsi" w:cs="Times New Roman"/>
            <w:color w:val="auto"/>
          </w:rPr>
          <w:delText xml:space="preserve"> contained a clump of cells which our algorithm </w:delText>
        </w:r>
        <w:r w:rsidR="00006F7D" w:rsidRPr="00B6270E" w:rsidDel="006C28BB">
          <w:rPr>
            <w:rFonts w:asciiTheme="minorHAnsi" w:hAnsiTheme="minorHAnsi" w:cs="Times New Roman"/>
            <w:color w:val="auto"/>
          </w:rPr>
          <w:delText xml:space="preserve">rejected because </w:delText>
        </w:r>
        <w:r w:rsidR="003241E3" w:rsidRPr="00B6270E" w:rsidDel="006C28BB">
          <w:rPr>
            <w:rFonts w:asciiTheme="minorHAnsi" w:hAnsiTheme="minorHAnsi" w:cs="Times New Roman"/>
            <w:color w:val="auto"/>
          </w:rPr>
          <w:delText xml:space="preserve">clumps </w:delText>
        </w:r>
        <w:r w:rsidR="00006F7D" w:rsidRPr="00B6270E" w:rsidDel="006C28BB">
          <w:rPr>
            <w:rFonts w:asciiTheme="minorHAnsi" w:hAnsiTheme="minorHAnsi" w:cs="Times New Roman"/>
            <w:color w:val="auto"/>
          </w:rPr>
          <w:delText>can skew measured fluorescence</w:delText>
        </w:r>
        <w:r w:rsidR="003241E3" w:rsidRPr="00B6270E" w:rsidDel="006C28BB">
          <w:rPr>
            <w:rFonts w:asciiTheme="minorHAnsi" w:hAnsiTheme="minorHAnsi" w:cs="Times New Roman"/>
            <w:color w:val="auto"/>
          </w:rPr>
          <w:delText xml:space="preserve"> intensity</w:delText>
        </w:r>
        <w:r w:rsidR="00006F7D" w:rsidRPr="00B6270E" w:rsidDel="006C28BB">
          <w:rPr>
            <w:rFonts w:asciiTheme="minorHAnsi" w:hAnsiTheme="minorHAnsi" w:cs="Times New Roman"/>
            <w:color w:val="auto"/>
          </w:rPr>
          <w:delText xml:space="preserve">. </w:delText>
        </w:r>
        <w:r w:rsidR="00C036CC" w:rsidRPr="00B6270E" w:rsidDel="006C28BB">
          <w:rPr>
            <w:rFonts w:asciiTheme="minorHAnsi" w:hAnsiTheme="minorHAnsi" w:cs="Times New Roman"/>
            <w:color w:val="auto"/>
          </w:rPr>
          <w:delText xml:space="preserve">However, there were also clumps in the majority of the images used to generate </w:delText>
        </w:r>
        <w:r w:rsidR="003241E3" w:rsidRPr="00B6270E" w:rsidDel="006C28BB">
          <w:rPr>
            <w:rFonts w:asciiTheme="minorHAnsi" w:hAnsiTheme="minorHAnsi" w:cs="Times New Roman"/>
            <w:color w:val="auto"/>
          </w:rPr>
          <w:delText>the</w:delText>
        </w:r>
        <w:r w:rsidR="00C036CC" w:rsidRPr="00B6270E" w:rsidDel="006C28BB">
          <w:rPr>
            <w:rFonts w:asciiTheme="minorHAnsi" w:hAnsiTheme="minorHAnsi" w:cs="Times New Roman"/>
            <w:color w:val="auto"/>
          </w:rPr>
          <w:delText xml:space="preserve"> composite image of the background, resulting in artifacts that resembled cells in the background</w:delText>
        </w:r>
        <w:r w:rsidR="00931284" w:rsidRPr="00B6270E" w:rsidDel="006C28BB">
          <w:rPr>
            <w:rFonts w:asciiTheme="minorHAnsi" w:hAnsiTheme="minorHAnsi" w:cs="Times New Roman"/>
            <w:color w:val="auto"/>
          </w:rPr>
          <w:delText>-</w:delText>
        </w:r>
        <w:r w:rsidR="00C036CC" w:rsidRPr="00B6270E" w:rsidDel="006C28BB">
          <w:rPr>
            <w:rFonts w:asciiTheme="minorHAnsi" w:hAnsiTheme="minorHAnsi" w:cs="Times New Roman"/>
            <w:color w:val="auto"/>
          </w:rPr>
          <w:delText>subtracted image. Also, a bubble from the culturing vessel was pumped to the microfluidic channel</w:delText>
        </w:r>
        <w:r w:rsidR="00B51911" w:rsidRPr="00B6270E" w:rsidDel="006C28BB">
          <w:rPr>
            <w:rFonts w:asciiTheme="minorHAnsi" w:hAnsiTheme="minorHAnsi" w:cs="Times New Roman"/>
            <w:color w:val="auto"/>
          </w:rPr>
          <w:delText xml:space="preserve"> and parts of its edges were mistaken as cells by the image analysis algorithm</w:delText>
        </w:r>
        <w:r w:rsidR="00C036CC" w:rsidRPr="00B6270E" w:rsidDel="006C28BB">
          <w:rPr>
            <w:rFonts w:asciiTheme="minorHAnsi" w:hAnsiTheme="minorHAnsi" w:cs="Times New Roman"/>
            <w:color w:val="auto"/>
          </w:rPr>
          <w:delText xml:space="preserve">. </w:delText>
        </w:r>
        <w:r w:rsidR="00B51911" w:rsidRPr="00B6270E" w:rsidDel="006C28BB">
          <w:rPr>
            <w:rFonts w:asciiTheme="minorHAnsi" w:hAnsiTheme="minorHAnsi" w:cs="Times New Roman"/>
            <w:color w:val="auto"/>
          </w:rPr>
          <w:delText xml:space="preserve">Neither </w:delText>
        </w:r>
        <w:r w:rsidR="00006F7D" w:rsidRPr="00B6270E" w:rsidDel="006C28BB">
          <w:rPr>
            <w:rFonts w:asciiTheme="minorHAnsi" w:hAnsiTheme="minorHAnsi" w:cs="Times New Roman"/>
            <w:color w:val="auto"/>
          </w:rPr>
          <w:delText xml:space="preserve">the bubble </w:delText>
        </w:r>
        <w:r w:rsidR="00B51911" w:rsidRPr="00B6270E" w:rsidDel="006C28BB">
          <w:rPr>
            <w:rFonts w:asciiTheme="minorHAnsi" w:hAnsiTheme="minorHAnsi" w:cs="Times New Roman"/>
            <w:color w:val="auto"/>
          </w:rPr>
          <w:delText xml:space="preserve">nor </w:delText>
        </w:r>
        <w:r w:rsidR="00006F7D" w:rsidRPr="00B6270E" w:rsidDel="006C28BB">
          <w:rPr>
            <w:rFonts w:asciiTheme="minorHAnsi" w:hAnsiTheme="minorHAnsi" w:cs="Times New Roman"/>
            <w:color w:val="auto"/>
          </w:rPr>
          <w:delText>the artifacts</w:delText>
        </w:r>
        <w:r w:rsidR="00931284" w:rsidRPr="00B6270E" w:rsidDel="006C28BB">
          <w:rPr>
            <w:rFonts w:asciiTheme="minorHAnsi" w:hAnsiTheme="minorHAnsi" w:cs="Times New Roman"/>
            <w:color w:val="auto"/>
          </w:rPr>
          <w:delText xml:space="preserve"> from subtracting the background</w:delText>
        </w:r>
        <w:r w:rsidR="00006F7D" w:rsidRPr="00B6270E" w:rsidDel="006C28BB">
          <w:rPr>
            <w:rFonts w:asciiTheme="minorHAnsi" w:hAnsiTheme="minorHAnsi" w:cs="Times New Roman"/>
            <w:color w:val="auto"/>
          </w:rPr>
          <w:delText xml:space="preserve"> correspond</w:delText>
        </w:r>
        <w:r w:rsidR="00B51911" w:rsidRPr="00B6270E" w:rsidDel="006C28BB">
          <w:rPr>
            <w:rFonts w:asciiTheme="minorHAnsi" w:hAnsiTheme="minorHAnsi" w:cs="Times New Roman"/>
            <w:color w:val="auto"/>
          </w:rPr>
          <w:delText>ed</w:delText>
        </w:r>
        <w:r w:rsidR="00006F7D" w:rsidRPr="00B6270E" w:rsidDel="006C28BB">
          <w:rPr>
            <w:rFonts w:asciiTheme="minorHAnsi" w:hAnsiTheme="minorHAnsi" w:cs="Times New Roman"/>
            <w:color w:val="auto"/>
          </w:rPr>
          <w:delText xml:space="preserve"> to cells, and so their measured </w:delText>
        </w:r>
        <w:r w:rsidR="00931284" w:rsidRPr="00B6270E" w:rsidDel="006C28BB">
          <w:rPr>
            <w:rFonts w:asciiTheme="minorHAnsi" w:hAnsiTheme="minorHAnsi" w:cs="Times New Roman"/>
            <w:color w:val="auto"/>
          </w:rPr>
          <w:delText xml:space="preserve">fluorescence </w:delText>
        </w:r>
        <w:r w:rsidR="00006F7D" w:rsidRPr="00B6270E" w:rsidDel="006C28BB">
          <w:rPr>
            <w:rFonts w:asciiTheme="minorHAnsi" w:hAnsiTheme="minorHAnsi" w:cs="Times New Roman"/>
            <w:color w:val="auto"/>
          </w:rPr>
          <w:delText xml:space="preserve">intensity </w:delText>
        </w:r>
        <w:r w:rsidR="00B51911" w:rsidRPr="00B6270E" w:rsidDel="006C28BB">
          <w:rPr>
            <w:rFonts w:asciiTheme="minorHAnsi" w:hAnsiTheme="minorHAnsi" w:cs="Times New Roman"/>
            <w:color w:val="auto"/>
          </w:rPr>
          <w:delText>is lower than the auto</w:delText>
        </w:r>
        <w:r w:rsidR="0084554A" w:rsidRPr="00B6270E" w:rsidDel="006C28BB">
          <w:rPr>
            <w:rFonts w:asciiTheme="minorHAnsi" w:hAnsiTheme="minorHAnsi" w:cs="Times New Roman"/>
            <w:color w:val="auto"/>
          </w:rPr>
          <w:delText>-</w:delText>
        </w:r>
        <w:r w:rsidR="00B51911" w:rsidRPr="00B6270E" w:rsidDel="006C28BB">
          <w:rPr>
            <w:rFonts w:asciiTheme="minorHAnsi" w:hAnsiTheme="minorHAnsi" w:cs="Times New Roman"/>
            <w:color w:val="auto"/>
          </w:rPr>
          <w:delText xml:space="preserve">fluorescence of </w:delText>
        </w:r>
        <w:r w:rsidR="0084554A" w:rsidRPr="00B6270E" w:rsidDel="006C28BB">
          <w:rPr>
            <w:rFonts w:asciiTheme="minorHAnsi" w:hAnsiTheme="minorHAnsi" w:cs="Times New Roman"/>
            <w:color w:val="auto"/>
          </w:rPr>
          <w:delText>un-induced cells.</w:delText>
        </w:r>
        <w:r w:rsidR="00004C0F" w:rsidRPr="00B6270E" w:rsidDel="006C28BB">
          <w:rPr>
            <w:rFonts w:asciiTheme="minorHAnsi" w:hAnsiTheme="minorHAnsi" w:cs="Times New Roman"/>
            <w:color w:val="auto"/>
          </w:rPr>
          <w:delText xml:space="preserve"> This figure demonstrates the quality of data that can be autom</w:delText>
        </w:r>
        <w:r w:rsidR="007F6D05" w:rsidRPr="00B6270E" w:rsidDel="006C28BB">
          <w:rPr>
            <w:rFonts w:asciiTheme="minorHAnsi" w:hAnsiTheme="minorHAnsi" w:cs="Times New Roman"/>
            <w:color w:val="auto"/>
          </w:rPr>
          <w:delText xml:space="preserve">atically acquired over 3 days as well as the </w:delText>
        </w:r>
        <w:r w:rsidR="00004C0F" w:rsidRPr="00B6270E" w:rsidDel="006C28BB">
          <w:rPr>
            <w:rFonts w:asciiTheme="minorHAnsi" w:hAnsiTheme="minorHAnsi" w:cs="Times New Roman"/>
            <w:color w:val="auto"/>
          </w:rPr>
          <w:delText>importance of reviewing the images in the data set to reject inappropriate data.</w:delText>
        </w:r>
      </w:del>
    </w:p>
    <w:p w14:paraId="6DCAA9F1" w14:textId="77777777" w:rsidR="00102F40" w:rsidRPr="00B6270E" w:rsidRDefault="00102F40" w:rsidP="00ED44A3">
      <w:pPr>
        <w:spacing w:after="0" w:line="240" w:lineRule="auto"/>
        <w:ind w:firstLine="720"/>
        <w:jc w:val="left"/>
        <w:rPr>
          <w:rFonts w:asciiTheme="minorHAnsi" w:hAnsiTheme="minorHAnsi" w:cs="Times New Roman"/>
          <w:color w:val="auto"/>
        </w:rPr>
      </w:pPr>
    </w:p>
    <w:p w14:paraId="12E67D83" w14:textId="6B358D37" w:rsidR="002D0F02" w:rsidRDefault="002D0F02" w:rsidP="00102F40">
      <w:pPr>
        <w:spacing w:after="240" w:line="240" w:lineRule="auto"/>
        <w:jc w:val="left"/>
        <w:rPr>
          <w:ins w:id="1885" w:author="Author" w:date="2016-06-03T09:56:00Z"/>
          <w:rFonts w:asciiTheme="minorHAnsi" w:hAnsiTheme="minorHAnsi" w:cs="Arial"/>
          <w:bCs/>
          <w:i/>
          <w:color w:val="808080"/>
        </w:rPr>
      </w:pPr>
      <w:r w:rsidRPr="00B6270E">
        <w:rPr>
          <w:rFonts w:asciiTheme="minorHAnsi" w:hAnsiTheme="minorHAnsi" w:cs="Arial"/>
          <w:b/>
        </w:rPr>
        <w:t>Figure Legends:</w:t>
      </w:r>
      <w:r w:rsidRPr="00B6270E">
        <w:rPr>
          <w:rFonts w:asciiTheme="minorHAnsi" w:hAnsiTheme="minorHAnsi" w:cs="Arial"/>
          <w:bCs/>
          <w:i/>
          <w:color w:val="808080"/>
        </w:rPr>
        <w:t xml:space="preserve"> </w:t>
      </w:r>
    </w:p>
    <w:p w14:paraId="00775FE2" w14:textId="0867E663" w:rsidR="00070DBA" w:rsidDel="00070DBA" w:rsidRDefault="00070DBA" w:rsidP="00102F40">
      <w:pPr>
        <w:spacing w:after="240" w:line="240" w:lineRule="auto"/>
        <w:jc w:val="left"/>
        <w:rPr>
          <w:del w:id="1886" w:author="Author" w:date="2016-06-03T09:56:00Z"/>
          <w:rFonts w:asciiTheme="minorHAnsi" w:hAnsiTheme="minorHAnsi" w:cs="Arial"/>
          <w:bCs/>
          <w:i/>
          <w:color w:val="808080"/>
        </w:rPr>
      </w:pPr>
      <w:ins w:id="1887" w:author="Author" w:date="2016-06-03T09:56:00Z">
        <w:r>
          <w:rPr>
            <w:noProof/>
          </w:rPr>
          <w:drawing>
            <wp:inline distT="0" distB="0" distL="0" distR="0" wp14:anchorId="14FE27A1" wp14:editId="2ECDCC7C">
              <wp:extent cx="5617769" cy="16239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3" t="34705" r="46215" b="38542"/>
                      <a:stretch/>
                    </pic:blipFill>
                    <pic:spPr bwMode="auto">
                      <a:xfrm>
                        <a:off x="0" y="0"/>
                        <a:ext cx="5652160" cy="1633917"/>
                      </a:xfrm>
                      <a:prstGeom prst="rect">
                        <a:avLst/>
                      </a:prstGeom>
                      <a:ln>
                        <a:noFill/>
                      </a:ln>
                      <a:extLst>
                        <a:ext uri="{53640926-AAD7-44D8-BBD7-CCE9431645EC}">
                          <a14:shadowObscured xmlns:a14="http://schemas.microsoft.com/office/drawing/2010/main"/>
                        </a:ext>
                      </a:extLst>
                    </pic:spPr>
                  </pic:pic>
                </a:graphicData>
              </a:graphic>
            </wp:inline>
          </w:drawing>
        </w:r>
      </w:ins>
    </w:p>
    <w:p w14:paraId="44AEFE45" w14:textId="77777777" w:rsidR="00070DBA" w:rsidRPr="00B6270E" w:rsidRDefault="00070DBA" w:rsidP="00102F40">
      <w:pPr>
        <w:spacing w:after="240" w:line="240" w:lineRule="auto"/>
        <w:jc w:val="left"/>
        <w:rPr>
          <w:ins w:id="1888" w:author="Author" w:date="2016-06-03T09:56:00Z"/>
          <w:rFonts w:asciiTheme="minorHAnsi" w:hAnsiTheme="minorHAnsi" w:cs="Arial"/>
          <w:bCs/>
          <w:i/>
          <w:color w:val="808080"/>
        </w:rPr>
      </w:pPr>
    </w:p>
    <w:p w14:paraId="2F69C0EA" w14:textId="77777777" w:rsidR="00B34478" w:rsidRPr="00B6270E" w:rsidDel="00FE47FC" w:rsidRDefault="002D0F02" w:rsidP="00102F40">
      <w:pPr>
        <w:spacing w:after="240" w:line="240" w:lineRule="auto"/>
        <w:jc w:val="left"/>
        <w:rPr>
          <w:ins w:id="1889" w:author="Author" w:date="2016-05-23T10:23:00Z"/>
          <w:del w:id="1890" w:author="Author" w:date="2016-05-27T14:05:00Z"/>
          <w:rFonts w:asciiTheme="minorHAnsi" w:hAnsiTheme="minorHAnsi" w:cs="Times New Roman"/>
          <w:color w:val="auto"/>
        </w:rPr>
      </w:pPr>
      <w:del w:id="1891" w:author="Author" w:date="2016-05-27T14:05:00Z">
        <w:r w:rsidRPr="00B6270E" w:rsidDel="00FE47FC">
          <w:rPr>
            <w:rFonts w:asciiTheme="minorHAnsi" w:hAnsiTheme="minorHAnsi" w:cs="Times New Roman"/>
            <w:b/>
            <w:color w:val="auto"/>
          </w:rPr>
          <w:delText>Figure 1</w:delText>
        </w:r>
        <w:r w:rsidRPr="00B6270E" w:rsidDel="00FE47FC">
          <w:rPr>
            <w:rFonts w:asciiTheme="minorHAnsi" w:hAnsiTheme="minorHAnsi" w:cs="Times New Roman"/>
            <w:color w:val="auto"/>
          </w:rPr>
          <w:delText>. Overview of the protocol. The steps in the shaded region must be repeated every time the protocol is used. Closed loop control is possible</w:delText>
        </w:r>
        <w:r w:rsidR="00C67EC7" w:rsidRPr="00685B08" w:rsidDel="00FE47FC">
          <w:rPr>
            <w:rFonts w:asciiTheme="minorHAnsi" w:hAnsiTheme="minorHAnsi" w:cs="Times New Roman"/>
            <w:color w:val="auto"/>
          </w:rPr>
          <w:fldChar w:fldCharType="begin" w:fldLock="1"/>
        </w:r>
        <w:r w:rsidR="004011B3" w:rsidRPr="00B6270E" w:rsidDel="00FE47FC">
          <w:rPr>
            <w:rFonts w:asciiTheme="minorHAnsi" w:hAnsiTheme="minorHAnsi" w:cs="Times New Roman"/>
            <w:color w:val="auto"/>
          </w:rPr>
          <w:delInstrText>ADDIN CSL_CITATION { "citationItems" : [ { "id" : "ITEM-1", "itemData" : { "DOI" : "10.1039/c3ib40102b", "ISSN" : "1757-9708", "PMID" : "24477515", "abstract" : "Perturbations in the concentration of a specific protein are often used to study and control biological networks. The ability to \"dial-in\" and programmatically control the concentration of a desired protein in cultures of cells would be transformative for applications in research and biotechnology. We developed a culturing apparatus and feedback control scheme which, in combination with an optogenetic system, allows us to generate defined perturbations in the intracellular concentration of a specific protein in microbial cell culture. As light can be easily added and removed, we can control protein concentration in culture more dynamically than would be possible with long-lived chemical inducers. Control of protein concentration is achieved by sampling individual cells from the culture apparatus, imaging and quantifying protein concentration, and adjusting the inducing light appropriately. The culturing apparatus can be operated as a chemostat, allowing us to precisely control microbial growth and providing cell material for downstream assays. We illustrate the potential for this technology by generating fixed and time-varying concentrations of a specific protein in continuous steady-state cultures of the model organism Saccharomyces cerevisiae. We anticipate that this technology will allow for quantitative studies of biological networks as well as external tuning of synthetic gene circuits and bioprocesses.", "author" : [ { "dropping-particle" : "", "family" : "Melendez", "given" : "Justin", "non-dropping-particle" : "", "parse-names" : false, "suffix" : "" }, { "dropping-particle" : "", "family" : "Patel", "given" : "Michael", "non-dropping-particle" : "", "parse-names" : false, "suffix" : "" }, { "dropping-particle" : "", "family" : "Oakes", "given" : "Benjamin L", "non-dropping-particle" : "", "parse-names" : false, "suffix" : "" }, { "dropping-particle" : "", "family" : "Xu", "given" : "Ping", "non-dropping-particle" : "", "parse-names" : false, "suffix" : "" }, { "dropping-particle" : "", "family" : "Morton", "given" : "Patrick", "non-dropping-particle" : "", "parse-names" : false, "suffix" : "" }, { "dropping-particle" : "", "family" : "McClean", "given" : "Megan N", "non-dropping-particle" : "", "parse-names" : false, "suffix" : "" } ], "container-title" : "Integrative biology : quantitative biosciences from nano to macro", "id" : "ITEM-1", "issue" : "3", "issued" : { "date-parts" : [ [ "2014" ] ] }, "page" : "366-72", "title" : "Real-time optogenetic control of intracellular protein concentration in microbial cell cultures.", "type" : "article-journal", "volume" : "6" }, "uris" : [ "http://www.mendeley.com/documents/?uuid=6ce9b5aa-65f1-40b7-804a-3318490f14fb" ] } ], "mendeley" : { "formattedCitation" : "&lt;sup&gt;42&lt;/sup&gt;", "plainTextFormattedCitation" : "42", "previouslyFormattedCitation" : "&lt;sup&gt;42&lt;/sup&gt;" }, "properties" : { "noteIndex" : 0 }, "schema" : "https://github.com/citation-style-language/schema/raw/master/csl-citation.json" }</w:delInstrText>
        </w:r>
        <w:r w:rsidR="00C67EC7" w:rsidRPr="00B6270E" w:rsidDel="00FE47FC">
          <w:rPr>
            <w:rFonts w:asciiTheme="minorHAnsi" w:hAnsiTheme="minorHAnsi" w:cs="Times New Roman"/>
            <w:color w:val="auto"/>
            <w:rPrChange w:id="1892" w:author="Author" w:date="2016-05-27T14:08:00Z">
              <w:rPr>
                <w:rFonts w:asciiTheme="minorHAnsi" w:hAnsiTheme="minorHAnsi" w:cs="Times New Roman"/>
                <w:color w:val="auto"/>
              </w:rPr>
            </w:rPrChange>
          </w:rPr>
          <w:fldChar w:fldCharType="separate"/>
        </w:r>
        <w:r w:rsidR="004011B3" w:rsidRPr="00B6270E" w:rsidDel="00FE47FC">
          <w:rPr>
            <w:rFonts w:asciiTheme="minorHAnsi" w:hAnsiTheme="minorHAnsi" w:cs="Times New Roman"/>
            <w:noProof/>
            <w:color w:val="auto"/>
            <w:vertAlign w:val="superscript"/>
          </w:rPr>
          <w:delText>42</w:delText>
        </w:r>
        <w:r w:rsidR="00C67EC7" w:rsidRPr="00B6270E" w:rsidDel="00FE47FC">
          <w:rPr>
            <w:rFonts w:asciiTheme="minorHAnsi" w:hAnsiTheme="minorHAnsi" w:cs="Times New Roman"/>
            <w:color w:val="auto"/>
            <w:rPrChange w:id="1893" w:author="Author" w:date="2016-05-27T14:08:00Z">
              <w:rPr>
                <w:rFonts w:asciiTheme="minorHAnsi" w:hAnsiTheme="minorHAnsi" w:cs="Times New Roman"/>
                <w:color w:val="auto"/>
              </w:rPr>
            </w:rPrChange>
          </w:rPr>
          <w:fldChar w:fldCharType="end"/>
        </w:r>
        <w:r w:rsidRPr="00B6270E" w:rsidDel="00FE47FC">
          <w:rPr>
            <w:rFonts w:asciiTheme="minorHAnsi" w:hAnsiTheme="minorHAnsi" w:cs="Times New Roman"/>
            <w:color w:val="auto"/>
          </w:rPr>
          <w:delText>, but is not implemented in this protocol.</w:delText>
        </w:r>
      </w:del>
    </w:p>
    <w:p w14:paraId="071A9EF0" w14:textId="77777777" w:rsidR="002F6404" w:rsidRPr="00B6270E" w:rsidDel="00FE47FC" w:rsidRDefault="002F6404" w:rsidP="00102F40">
      <w:pPr>
        <w:spacing w:after="240" w:line="240" w:lineRule="auto"/>
        <w:jc w:val="left"/>
        <w:rPr>
          <w:del w:id="1894" w:author="Author" w:date="2016-05-27T14:05:00Z"/>
          <w:rFonts w:asciiTheme="minorHAnsi" w:hAnsiTheme="minorHAnsi" w:cs="Times New Roman"/>
          <w:color w:val="auto"/>
        </w:rPr>
      </w:pPr>
      <w:ins w:id="1895" w:author="Author" w:date="2016-05-23T10:23:00Z">
        <w:del w:id="1896" w:author="Author" w:date="2016-05-27T14:05:00Z">
          <w:r w:rsidRPr="00B6270E" w:rsidDel="00FE47FC">
            <w:rPr>
              <w:rFonts w:asciiTheme="minorHAnsi" w:hAnsiTheme="minorHAnsi" w:cs="Times New Roman"/>
              <w:b/>
              <w:color w:val="auto"/>
            </w:rPr>
            <w:delText>Figure 1.1</w:delText>
          </w:r>
        </w:del>
      </w:ins>
      <w:ins w:id="1897" w:author="Author" w:date="2016-05-23T15:54:00Z">
        <w:del w:id="1898" w:author="Author" w:date="2016-05-27T14:05:00Z">
          <w:r w:rsidR="00EC7E12" w:rsidRPr="00B6270E" w:rsidDel="00FE47FC">
            <w:rPr>
              <w:rFonts w:asciiTheme="minorHAnsi" w:hAnsiTheme="minorHAnsi" w:cs="Times New Roman"/>
              <w:b/>
              <w:color w:val="auto"/>
              <w:rPrChange w:id="1899" w:author="Author" w:date="2016-05-27T14:08:00Z">
                <w:rPr>
                  <w:rFonts w:asciiTheme="minorHAnsi" w:hAnsiTheme="minorHAnsi" w:cs="Times New Roman"/>
                  <w:b/>
                  <w:color w:val="auto"/>
                  <w:highlight w:val="magenta"/>
                </w:rPr>
              </w:rPrChange>
            </w:rPr>
            <w:delText>igure 2</w:delText>
          </w:r>
        </w:del>
      </w:ins>
      <w:ins w:id="1900" w:author="Author" w:date="2016-05-23T10:23:00Z">
        <w:del w:id="1901" w:author="Author" w:date="2016-05-27T14:05:00Z">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Diagram</w:delText>
          </w:r>
        </w:del>
      </w:ins>
      <w:ins w:id="1902" w:author="Author" w:date="2016-05-23T10:52:00Z">
        <w:del w:id="1903" w:author="Author" w:date="2016-05-27T14:05:00Z">
          <w:r w:rsidR="005A1C37" w:rsidRPr="00B6270E" w:rsidDel="00FE47FC">
            <w:rPr>
              <w:rFonts w:asciiTheme="minorHAnsi" w:hAnsiTheme="minorHAnsi" w:cs="Times New Roman"/>
              <w:color w:val="auto"/>
            </w:rPr>
            <w:delText xml:space="preserve"> of the</w:delText>
          </w:r>
        </w:del>
      </w:ins>
      <w:ins w:id="1904" w:author="Author" w:date="2016-05-23T10:23:00Z">
        <w:del w:id="1905" w:author="Author" w:date="2016-05-27T14:05:00Z">
          <w:r w:rsidRPr="00B6270E" w:rsidDel="00FE47FC">
            <w:rPr>
              <w:rFonts w:asciiTheme="minorHAnsi" w:hAnsiTheme="minorHAnsi" w:cs="Times New Roman"/>
              <w:color w:val="auto"/>
            </w:rPr>
            <w:delText xml:space="preserve"> PCB, microcontroller, and parts that are necessary to </w:delText>
          </w:r>
        </w:del>
      </w:ins>
      <w:ins w:id="1906" w:author="Author" w:date="2016-05-23T10:24:00Z">
        <w:del w:id="1907" w:author="Author" w:date="2016-05-27T14:05:00Z">
          <w:r w:rsidR="00147C18" w:rsidRPr="00B6270E" w:rsidDel="00FE47FC">
            <w:rPr>
              <w:rFonts w:asciiTheme="minorHAnsi" w:hAnsiTheme="minorHAnsi" w:cs="Times New Roman"/>
              <w:color w:val="auto"/>
            </w:rPr>
            <w:delText>control the LED matrix. Not</w:delText>
          </w:r>
        </w:del>
      </w:ins>
      <w:ins w:id="1908" w:author="Author" w:date="2016-05-23T10:25:00Z">
        <w:del w:id="1909" w:author="Author" w:date="2016-05-27T14:05:00Z">
          <w:r w:rsidR="00147C18" w:rsidRPr="00B6270E" w:rsidDel="00FE47FC">
            <w:rPr>
              <w:rFonts w:asciiTheme="minorHAnsi" w:hAnsiTheme="minorHAnsi" w:cs="Times New Roman"/>
              <w:color w:val="auto"/>
            </w:rPr>
            <w:delText>e</w:delText>
          </w:r>
        </w:del>
      </w:ins>
      <w:ins w:id="1910" w:author="Author" w:date="2016-05-23T10:24:00Z">
        <w:del w:id="1911" w:author="Author" w:date="2016-05-27T14:05:00Z">
          <w:r w:rsidR="00147C18" w:rsidRPr="00B6270E" w:rsidDel="00FE47FC">
            <w:rPr>
              <w:rFonts w:asciiTheme="minorHAnsi" w:hAnsiTheme="minorHAnsi" w:cs="Times New Roman"/>
              <w:color w:val="auto"/>
            </w:rPr>
            <w:delText xml:space="preserve"> that other electronic components have been removed for clarity.</w:delText>
          </w:r>
        </w:del>
      </w:ins>
    </w:p>
    <w:p w14:paraId="23500D12" w14:textId="77777777" w:rsidR="005A1C37" w:rsidRPr="00B6270E" w:rsidDel="00FE47FC" w:rsidRDefault="005A1C37" w:rsidP="00102F40">
      <w:pPr>
        <w:spacing w:after="240" w:line="240" w:lineRule="auto"/>
        <w:jc w:val="left"/>
        <w:rPr>
          <w:ins w:id="1912" w:author="Author" w:date="2016-05-23T11:02:00Z"/>
          <w:del w:id="1913" w:author="Author" w:date="2016-05-27T14:05:00Z"/>
          <w:rFonts w:asciiTheme="minorHAnsi" w:hAnsiTheme="minorHAnsi" w:cs="Times New Roman"/>
          <w:color w:val="auto"/>
        </w:rPr>
      </w:pPr>
      <w:ins w:id="1914" w:author="Author" w:date="2016-05-23T10:51:00Z">
        <w:del w:id="1915" w:author="Author" w:date="2016-05-27T14:05:00Z">
          <w:r w:rsidRPr="00B6270E" w:rsidDel="00FE47FC">
            <w:rPr>
              <w:rFonts w:asciiTheme="minorHAnsi" w:hAnsiTheme="minorHAnsi" w:cs="Times New Roman"/>
              <w:b/>
              <w:color w:val="auto"/>
              <w:rPrChange w:id="1916" w:author="Author" w:date="2016-05-27T14:08:00Z">
                <w:rPr>
                  <w:rFonts w:asciiTheme="minorHAnsi" w:hAnsiTheme="minorHAnsi" w:cs="Times New Roman"/>
                  <w:b/>
                  <w:color w:val="auto"/>
                  <w:highlight w:val="magenta"/>
                </w:rPr>
              </w:rPrChange>
            </w:rPr>
            <w:delText>Figure 1.2</w:delText>
          </w:r>
        </w:del>
      </w:ins>
      <w:ins w:id="1917" w:author="Author" w:date="2016-05-23T15:54:00Z">
        <w:del w:id="1918" w:author="Author" w:date="2016-05-27T14:05:00Z">
          <w:r w:rsidR="00EC7E12" w:rsidRPr="00B6270E" w:rsidDel="00FE47FC">
            <w:rPr>
              <w:rFonts w:asciiTheme="minorHAnsi" w:hAnsiTheme="minorHAnsi" w:cs="Times New Roman"/>
              <w:b/>
              <w:color w:val="auto"/>
              <w:rPrChange w:id="1919" w:author="Author" w:date="2016-05-27T14:08:00Z">
                <w:rPr>
                  <w:rFonts w:asciiTheme="minorHAnsi" w:hAnsiTheme="minorHAnsi" w:cs="Times New Roman"/>
                  <w:b/>
                  <w:color w:val="auto"/>
                  <w:highlight w:val="magenta"/>
                </w:rPr>
              </w:rPrChange>
            </w:rPr>
            <w:delText>igure 3</w:delText>
          </w:r>
        </w:del>
      </w:ins>
      <w:ins w:id="1920" w:author="Author" w:date="2016-05-23T10:51:00Z">
        <w:del w:id="1921" w:author="Author" w:date="2016-05-27T14:05:00Z">
          <w:r w:rsidRPr="00B6270E" w:rsidDel="00FE47FC">
            <w:rPr>
              <w:rFonts w:asciiTheme="minorHAnsi" w:hAnsiTheme="minorHAnsi" w:cs="Times New Roman"/>
              <w:b/>
              <w:color w:val="auto"/>
              <w:rPrChange w:id="1922" w:author="Author" w:date="2016-05-27T14:08:00Z">
                <w:rPr>
                  <w:rFonts w:asciiTheme="minorHAnsi" w:hAnsiTheme="minorHAnsi" w:cs="Times New Roman"/>
                  <w:b/>
                  <w:color w:val="auto"/>
                  <w:highlight w:val="magenta"/>
                </w:rPr>
              </w:rPrChange>
            </w:rPr>
            <w:delText>.</w:delText>
          </w:r>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 xml:space="preserve">Diagram </w:delText>
          </w:r>
        </w:del>
      </w:ins>
      <w:ins w:id="1923" w:author="Author" w:date="2016-05-23T10:52:00Z">
        <w:del w:id="1924" w:author="Author" w:date="2016-05-27T14:05:00Z">
          <w:r w:rsidRPr="00B6270E" w:rsidDel="00FE47FC">
            <w:rPr>
              <w:rFonts w:asciiTheme="minorHAnsi" w:hAnsiTheme="minorHAnsi" w:cs="Times New Roman"/>
              <w:color w:val="auto"/>
            </w:rPr>
            <w:delText xml:space="preserve">of the </w:delText>
          </w:r>
        </w:del>
      </w:ins>
      <w:ins w:id="1925" w:author="Author" w:date="2016-05-23T10:51:00Z">
        <w:del w:id="1926" w:author="Author" w:date="2016-05-27T14:05:00Z">
          <w:r w:rsidRPr="00B6270E" w:rsidDel="00FE47FC">
            <w:rPr>
              <w:rFonts w:asciiTheme="minorHAnsi" w:hAnsiTheme="minorHAnsi" w:cs="Times New Roman"/>
              <w:color w:val="auto"/>
            </w:rPr>
            <w:delText xml:space="preserve">PCB and parts that are necessary to control the </w:delText>
          </w:r>
        </w:del>
      </w:ins>
      <w:ins w:id="1927" w:author="Author" w:date="2016-05-23T10:52:00Z">
        <w:del w:id="1928" w:author="Author" w:date="2016-05-27T14:05:00Z">
          <w:r w:rsidR="0058771B" w:rsidRPr="00B6270E" w:rsidDel="00FE47FC">
            <w:rPr>
              <w:rFonts w:asciiTheme="minorHAnsi" w:hAnsiTheme="minorHAnsi" w:cs="Times New Roman"/>
              <w:color w:val="auto"/>
            </w:rPr>
            <w:delText>power</w:delText>
          </w:r>
          <w:r w:rsidRPr="00B6270E" w:rsidDel="00FE47FC">
            <w:rPr>
              <w:rFonts w:asciiTheme="minorHAnsi" w:hAnsiTheme="minorHAnsi" w:cs="Times New Roman"/>
              <w:color w:val="auto"/>
            </w:rPr>
            <w:delText xml:space="preserve"> to the heating pad</w:delText>
          </w:r>
        </w:del>
      </w:ins>
      <w:ins w:id="1929" w:author="Author" w:date="2016-05-23T10:51:00Z">
        <w:del w:id="1930" w:author="Author" w:date="2016-05-27T14:05:00Z">
          <w:r w:rsidRPr="00B6270E" w:rsidDel="00FE47FC">
            <w:rPr>
              <w:rFonts w:asciiTheme="minorHAnsi" w:hAnsiTheme="minorHAnsi" w:cs="Times New Roman"/>
              <w:color w:val="auto"/>
            </w:rPr>
            <w:delText xml:space="preserve">. </w:delText>
          </w:r>
        </w:del>
      </w:ins>
      <w:ins w:id="1931" w:author="Author" w:date="2016-05-23T11:01:00Z">
        <w:del w:id="1932" w:author="Author" w:date="2016-05-27T14:05:00Z">
          <w:r w:rsidR="0058771B" w:rsidRPr="00B6270E" w:rsidDel="00FE47FC">
            <w:rPr>
              <w:rFonts w:asciiTheme="minorHAnsi" w:hAnsiTheme="minorHAnsi" w:cs="Times New Roman"/>
              <w:color w:val="auto"/>
            </w:rPr>
            <w:delText xml:space="preserve">The parts to control the peristaltic pumps are connected in a similar manner. </w:delText>
          </w:r>
        </w:del>
      </w:ins>
      <w:ins w:id="1933" w:author="Author" w:date="2016-05-23T10:51:00Z">
        <w:del w:id="1934" w:author="Author" w:date="2016-05-27T14:05:00Z">
          <w:r w:rsidRPr="00B6270E" w:rsidDel="00FE47FC">
            <w:rPr>
              <w:rFonts w:asciiTheme="minorHAnsi" w:hAnsiTheme="minorHAnsi" w:cs="Times New Roman"/>
              <w:color w:val="auto"/>
            </w:rPr>
            <w:delText>Note that other electronic components have been removed for clarity.</w:delText>
          </w:r>
        </w:del>
      </w:ins>
    </w:p>
    <w:p w14:paraId="511221A3" w14:textId="77777777" w:rsidR="0058771B" w:rsidRPr="00B6270E" w:rsidDel="00FE47FC" w:rsidRDefault="0058771B" w:rsidP="00102F40">
      <w:pPr>
        <w:spacing w:after="240" w:line="240" w:lineRule="auto"/>
        <w:jc w:val="left"/>
        <w:rPr>
          <w:ins w:id="1935" w:author="Author" w:date="2016-05-23T12:20:00Z"/>
          <w:del w:id="1936" w:author="Author" w:date="2016-05-27T14:05:00Z"/>
          <w:rFonts w:asciiTheme="minorHAnsi" w:hAnsiTheme="minorHAnsi" w:cs="Times New Roman"/>
          <w:color w:val="auto"/>
        </w:rPr>
      </w:pPr>
      <w:ins w:id="1937" w:author="Author" w:date="2016-05-23T11:02:00Z">
        <w:del w:id="1938" w:author="Author" w:date="2016-05-27T14:05:00Z">
          <w:r w:rsidRPr="00B6270E" w:rsidDel="00FE47FC">
            <w:rPr>
              <w:rFonts w:asciiTheme="minorHAnsi" w:hAnsiTheme="minorHAnsi" w:cs="Times New Roman"/>
              <w:b/>
              <w:color w:val="auto"/>
              <w:rPrChange w:id="1939" w:author="Author" w:date="2016-05-27T14:08:00Z">
                <w:rPr>
                  <w:rFonts w:asciiTheme="minorHAnsi" w:hAnsiTheme="minorHAnsi" w:cs="Times New Roman"/>
                  <w:b/>
                  <w:color w:val="auto"/>
                  <w:highlight w:val="magenta"/>
                </w:rPr>
              </w:rPrChange>
            </w:rPr>
            <w:delText>Figure 1.3</w:delText>
          </w:r>
        </w:del>
      </w:ins>
      <w:ins w:id="1940" w:author="Author" w:date="2016-05-23T15:54:00Z">
        <w:del w:id="1941" w:author="Author" w:date="2016-05-27T14:05:00Z">
          <w:r w:rsidR="00EC7E12" w:rsidRPr="00B6270E" w:rsidDel="00FE47FC">
            <w:rPr>
              <w:rFonts w:asciiTheme="minorHAnsi" w:hAnsiTheme="minorHAnsi" w:cs="Times New Roman"/>
              <w:b/>
              <w:color w:val="auto"/>
              <w:rPrChange w:id="1942" w:author="Author" w:date="2016-05-27T14:08:00Z">
                <w:rPr>
                  <w:rFonts w:asciiTheme="minorHAnsi" w:hAnsiTheme="minorHAnsi" w:cs="Times New Roman"/>
                  <w:b/>
                  <w:color w:val="auto"/>
                  <w:highlight w:val="magenta"/>
                </w:rPr>
              </w:rPrChange>
            </w:rPr>
            <w:delText>igure 4</w:delText>
          </w:r>
        </w:del>
      </w:ins>
      <w:ins w:id="1943" w:author="Author" w:date="2016-05-23T11:02:00Z">
        <w:del w:id="1944" w:author="Author" w:date="2016-05-27T14:05:00Z">
          <w:r w:rsidRPr="00B6270E" w:rsidDel="00FE47FC">
            <w:rPr>
              <w:rFonts w:asciiTheme="minorHAnsi" w:hAnsiTheme="minorHAnsi" w:cs="Times New Roman"/>
              <w:b/>
              <w:color w:val="auto"/>
              <w:rPrChange w:id="1945" w:author="Author" w:date="2016-05-27T14:08:00Z">
                <w:rPr>
                  <w:rFonts w:asciiTheme="minorHAnsi" w:hAnsiTheme="minorHAnsi" w:cs="Times New Roman"/>
                  <w:b/>
                  <w:color w:val="auto"/>
                  <w:highlight w:val="magenta"/>
                </w:rPr>
              </w:rPrChange>
            </w:rPr>
            <w:delText>.</w:delText>
          </w:r>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Diagram of the PCB and parts that are necessary to control power</w:delText>
          </w:r>
        </w:del>
      </w:ins>
      <w:ins w:id="1946" w:author="Author" w:date="2016-05-23T11:04:00Z">
        <w:del w:id="1947" w:author="Author" w:date="2016-05-27T14:05:00Z">
          <w:r w:rsidRPr="00B6270E" w:rsidDel="00FE47FC">
            <w:rPr>
              <w:rFonts w:asciiTheme="minorHAnsi" w:hAnsiTheme="minorHAnsi" w:cs="Times New Roman"/>
              <w:color w:val="auto"/>
            </w:rPr>
            <w:delText xml:space="preserve"> to an unspecified device</w:delText>
          </w:r>
        </w:del>
      </w:ins>
      <w:ins w:id="1948" w:author="Author" w:date="2016-05-23T11:02:00Z">
        <w:del w:id="1949" w:author="Author" w:date="2016-05-27T14:05:00Z">
          <w:r w:rsidRPr="00B6270E" w:rsidDel="00FE47FC">
            <w:rPr>
              <w:rFonts w:asciiTheme="minorHAnsi" w:hAnsiTheme="minorHAnsi" w:cs="Times New Roman"/>
              <w:color w:val="auto"/>
            </w:rPr>
            <w:delText xml:space="preserve"> with a relay. Th</w:delText>
          </w:r>
        </w:del>
      </w:ins>
      <w:ins w:id="1950" w:author="Author" w:date="2016-05-23T11:03:00Z">
        <w:del w:id="1951" w:author="Author" w:date="2016-05-27T14:05:00Z">
          <w:r w:rsidRPr="00B6270E" w:rsidDel="00FE47FC">
            <w:rPr>
              <w:rFonts w:asciiTheme="minorHAnsi" w:hAnsiTheme="minorHAnsi" w:cs="Times New Roman"/>
              <w:color w:val="auto"/>
            </w:rPr>
            <w:delText>is is optional and intended to facilitate the customization of this hardware beyond the uses strictly described in this protocol</w:delText>
          </w:r>
        </w:del>
      </w:ins>
      <w:ins w:id="1952" w:author="Author" w:date="2016-05-23T11:02:00Z">
        <w:del w:id="1953" w:author="Author" w:date="2016-05-27T14:05:00Z">
          <w:r w:rsidRPr="00B6270E" w:rsidDel="00FE47FC">
            <w:rPr>
              <w:rFonts w:asciiTheme="minorHAnsi" w:hAnsiTheme="minorHAnsi" w:cs="Times New Roman"/>
              <w:color w:val="auto"/>
            </w:rPr>
            <w:delText>. Note that other electronic components have been removed for clarity.</w:delText>
          </w:r>
        </w:del>
      </w:ins>
    </w:p>
    <w:p w14:paraId="3FA14999" w14:textId="77777777" w:rsidR="000A534D" w:rsidRPr="00B6270E" w:rsidDel="00FE47FC" w:rsidRDefault="000A534D" w:rsidP="00102F40">
      <w:pPr>
        <w:spacing w:after="240" w:line="240" w:lineRule="auto"/>
        <w:jc w:val="left"/>
        <w:rPr>
          <w:ins w:id="1954" w:author="Author" w:date="2016-05-23T10:51:00Z"/>
          <w:del w:id="1955" w:author="Author" w:date="2016-05-27T14:05:00Z"/>
          <w:rFonts w:asciiTheme="minorHAnsi" w:hAnsiTheme="minorHAnsi" w:cs="Times New Roman"/>
          <w:color w:val="auto"/>
          <w:rPrChange w:id="1956" w:author="Author" w:date="2016-05-27T14:08:00Z">
            <w:rPr>
              <w:ins w:id="1957" w:author="Author" w:date="2016-05-23T10:51:00Z"/>
              <w:del w:id="1958" w:author="Author" w:date="2016-05-27T14:05:00Z"/>
              <w:rFonts w:asciiTheme="minorHAnsi" w:hAnsiTheme="minorHAnsi" w:cs="Times New Roman"/>
              <w:b/>
              <w:color w:val="auto"/>
            </w:rPr>
          </w:rPrChange>
        </w:rPr>
      </w:pPr>
      <w:ins w:id="1959" w:author="Author" w:date="2016-05-23T12:20:00Z">
        <w:del w:id="1960" w:author="Author" w:date="2016-05-27T14:05:00Z">
          <w:r w:rsidRPr="00B6270E" w:rsidDel="00FE47FC">
            <w:rPr>
              <w:rFonts w:asciiTheme="minorHAnsi" w:hAnsiTheme="minorHAnsi" w:cs="Times New Roman"/>
              <w:b/>
              <w:color w:val="auto"/>
              <w:rPrChange w:id="1961" w:author="Author" w:date="2016-05-27T14:08:00Z">
                <w:rPr>
                  <w:rFonts w:asciiTheme="minorHAnsi" w:hAnsiTheme="minorHAnsi" w:cs="Times New Roman"/>
                  <w:b/>
                  <w:color w:val="auto"/>
                  <w:highlight w:val="magenta"/>
                </w:rPr>
              </w:rPrChange>
            </w:rPr>
            <w:delText>Figure 1.4</w:delText>
          </w:r>
        </w:del>
      </w:ins>
      <w:ins w:id="1962" w:author="Author" w:date="2016-05-23T15:53:00Z">
        <w:del w:id="1963" w:author="Author" w:date="2016-05-27T14:05:00Z">
          <w:r w:rsidR="00EC7E12" w:rsidRPr="00B6270E" w:rsidDel="00FE47FC">
            <w:rPr>
              <w:rFonts w:asciiTheme="minorHAnsi" w:hAnsiTheme="minorHAnsi" w:cs="Times New Roman"/>
              <w:b/>
              <w:color w:val="auto"/>
              <w:rPrChange w:id="1964" w:author="Author" w:date="2016-05-27T14:08:00Z">
                <w:rPr>
                  <w:rFonts w:asciiTheme="minorHAnsi" w:hAnsiTheme="minorHAnsi" w:cs="Times New Roman"/>
                  <w:b/>
                  <w:color w:val="auto"/>
                  <w:highlight w:val="magenta"/>
                </w:rPr>
              </w:rPrChange>
            </w:rPr>
            <w:delText>igure 5</w:delText>
          </w:r>
        </w:del>
      </w:ins>
      <w:ins w:id="1965" w:author="Author" w:date="2016-05-23T12:20:00Z">
        <w:del w:id="1966" w:author="Author" w:date="2016-05-27T14:05:00Z">
          <w:r w:rsidRPr="00B6270E" w:rsidDel="00FE47FC">
            <w:rPr>
              <w:rFonts w:asciiTheme="minorHAnsi" w:hAnsiTheme="minorHAnsi" w:cs="Times New Roman"/>
              <w:b/>
              <w:color w:val="auto"/>
              <w:rPrChange w:id="1967" w:author="Author" w:date="2016-05-27T14:08:00Z">
                <w:rPr>
                  <w:rFonts w:asciiTheme="minorHAnsi" w:hAnsiTheme="minorHAnsi" w:cs="Times New Roman"/>
                  <w:b/>
                  <w:color w:val="auto"/>
                  <w:highlight w:val="magenta"/>
                </w:rPr>
              </w:rPrChange>
            </w:rPr>
            <w:delText>.</w:delText>
          </w:r>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Diagram of the PCB and parts that are necessary to</w:delText>
          </w:r>
        </w:del>
      </w:ins>
      <w:ins w:id="1968" w:author="Author" w:date="2016-05-23T12:21:00Z">
        <w:del w:id="1969" w:author="Author" w:date="2016-05-27T14:05:00Z">
          <w:r w:rsidRPr="00B6270E" w:rsidDel="00FE47FC">
            <w:rPr>
              <w:rFonts w:asciiTheme="minorHAnsi" w:hAnsiTheme="minorHAnsi" w:cs="Times New Roman"/>
              <w:color w:val="auto"/>
            </w:rPr>
            <w:delText xml:space="preserve"> use the digital thermometer</w:delText>
          </w:r>
        </w:del>
      </w:ins>
      <w:ins w:id="1970" w:author="Author" w:date="2016-05-23T12:20:00Z">
        <w:del w:id="1971" w:author="Author" w:date="2016-05-27T14:05:00Z">
          <w:r w:rsidRPr="00B6270E" w:rsidDel="00FE47FC">
            <w:rPr>
              <w:rFonts w:asciiTheme="minorHAnsi" w:hAnsiTheme="minorHAnsi" w:cs="Times New Roman"/>
              <w:color w:val="auto"/>
            </w:rPr>
            <w:delText>. Note that other electronic components have been removed for clarity.</w:delText>
          </w:r>
        </w:del>
      </w:ins>
    </w:p>
    <w:p w14:paraId="29915530" w14:textId="77777777" w:rsidR="00B34478" w:rsidRPr="00B6270E" w:rsidDel="00FE47FC" w:rsidRDefault="00B34478" w:rsidP="00102F40">
      <w:pPr>
        <w:spacing w:after="240" w:line="240" w:lineRule="auto"/>
        <w:jc w:val="left"/>
        <w:rPr>
          <w:del w:id="1972" w:author="Author" w:date="2016-05-27T14:05:00Z"/>
          <w:rFonts w:asciiTheme="minorHAnsi" w:hAnsiTheme="minorHAnsi" w:cs="Times New Roman"/>
          <w:color w:val="auto"/>
        </w:rPr>
      </w:pPr>
      <w:del w:id="1973" w:author="Author" w:date="2016-05-27T14:05:00Z">
        <w:r w:rsidRPr="00B6270E" w:rsidDel="00FE47FC">
          <w:rPr>
            <w:rFonts w:asciiTheme="minorHAnsi" w:hAnsiTheme="minorHAnsi" w:cs="Times New Roman"/>
            <w:b/>
            <w:color w:val="auto"/>
          </w:rPr>
          <w:delText>Figure 2</w:delText>
        </w:r>
      </w:del>
      <w:ins w:id="1974" w:author="Author" w:date="2016-05-23T15:52:00Z">
        <w:del w:id="1975" w:author="Author" w:date="2016-05-27T14:05:00Z">
          <w:r w:rsidR="00EC7E12" w:rsidRPr="00B6270E" w:rsidDel="00FE47FC">
            <w:rPr>
              <w:rFonts w:asciiTheme="minorHAnsi" w:hAnsiTheme="minorHAnsi" w:cs="Times New Roman"/>
              <w:b/>
              <w:color w:val="auto"/>
            </w:rPr>
            <w:delText>igure 6</w:delText>
          </w:r>
        </w:del>
      </w:ins>
      <w:del w:id="1976" w:author="Author" w:date="2016-05-27T14:05:00Z">
        <w:r w:rsidRPr="00B6270E" w:rsidDel="00FE47FC">
          <w:rPr>
            <w:rFonts w:asciiTheme="minorHAnsi" w:hAnsiTheme="minorHAnsi" w:cs="Times New Roman"/>
            <w:color w:val="auto"/>
          </w:rPr>
          <w:delText>. Diagram of continuous culturing vessels and tubing prior to being autoclaved.</w:delText>
        </w:r>
        <w:r w:rsidR="00401DF4" w:rsidRPr="00B6270E" w:rsidDel="00FE47FC">
          <w:rPr>
            <w:rFonts w:asciiTheme="minorHAnsi" w:hAnsiTheme="minorHAnsi" w:cs="Times New Roman"/>
            <w:color w:val="auto"/>
          </w:rPr>
          <w:delText xml:space="preserve"> Label 1 as "Inoculation port." Label 2 as "Overflow effluent." Label 3 as "Sampled effluent." Label 4 as "Replace with microfluidic." Label 5 as "Media into culturing vessel." Label 6 as "1) Attach to vacuum, 2) Clamp shut." Label 7 as "1) Media in from filter." Label 8 as "2) Media out, to culturing vessel."</w:delText>
        </w:r>
      </w:del>
    </w:p>
    <w:p w14:paraId="477DEDC6" w14:textId="77777777" w:rsidR="00B34478" w:rsidRPr="00B6270E" w:rsidDel="00B6270E" w:rsidRDefault="00B34478" w:rsidP="00102F40">
      <w:pPr>
        <w:pStyle w:val="NormalWeb"/>
        <w:spacing w:before="0" w:beforeAutospacing="0" w:after="240" w:afterAutospacing="0" w:line="240" w:lineRule="auto"/>
        <w:jc w:val="left"/>
        <w:rPr>
          <w:del w:id="1977" w:author="Author" w:date="2016-05-27T14:14:00Z"/>
          <w:rFonts w:asciiTheme="minorHAnsi" w:eastAsia="SimSun" w:hAnsiTheme="minorHAnsi" w:cs="Times New Roman"/>
          <w:color w:val="auto"/>
          <w:kern w:val="2"/>
          <w:lang w:eastAsia="zh-CN"/>
        </w:rPr>
      </w:pPr>
      <w:del w:id="1978" w:author="Author" w:date="2016-05-27T14:14:00Z">
        <w:r w:rsidRPr="00B6270E" w:rsidDel="00B6270E">
          <w:rPr>
            <w:rFonts w:asciiTheme="minorHAnsi" w:eastAsia="SimSun" w:hAnsiTheme="minorHAnsi" w:cs="Times New Roman"/>
            <w:b/>
            <w:color w:val="auto"/>
            <w:kern w:val="2"/>
            <w:lang w:eastAsia="zh-CN"/>
          </w:rPr>
          <w:delText>Figure 3</w:delText>
        </w:r>
      </w:del>
      <w:ins w:id="1979" w:author="Author" w:date="2016-05-23T15:52:00Z">
        <w:del w:id="1980" w:author="Author" w:date="2016-05-27T14:14:00Z">
          <w:r w:rsidR="00EC7E12" w:rsidRPr="00B6270E" w:rsidDel="00B6270E">
            <w:rPr>
              <w:rFonts w:asciiTheme="minorHAnsi" w:eastAsia="SimSun" w:hAnsiTheme="minorHAnsi" w:cs="Times New Roman"/>
              <w:b/>
              <w:color w:val="auto"/>
              <w:kern w:val="2"/>
              <w:lang w:eastAsia="zh-CN"/>
            </w:rPr>
            <w:delText>igure 7</w:delText>
          </w:r>
        </w:del>
      </w:ins>
      <w:del w:id="1981" w:author="Author" w:date="2016-05-27T14:14:00Z">
        <w:r w:rsidRPr="00B6270E" w:rsidDel="00B6270E">
          <w:rPr>
            <w:rFonts w:asciiTheme="minorHAnsi" w:eastAsia="SimSun" w:hAnsiTheme="minorHAnsi" w:cs="Times New Roman"/>
            <w:b/>
            <w:color w:val="auto"/>
            <w:kern w:val="2"/>
            <w:lang w:eastAsia="zh-CN"/>
          </w:rPr>
          <w:delText xml:space="preserve">. </w:delText>
        </w:r>
        <w:r w:rsidRPr="00B6270E" w:rsidDel="00B6270E">
          <w:rPr>
            <w:rFonts w:asciiTheme="minorHAnsi" w:eastAsia="SimSun" w:hAnsiTheme="minorHAnsi" w:cs="Times New Roman"/>
            <w:color w:val="auto"/>
            <w:kern w:val="2"/>
            <w:lang w:eastAsia="zh-CN"/>
          </w:rPr>
          <w:delText>Diagram of how to vacuum filter media into the media flask. With the cap and inner plug removed from the nipple of the vacuum filter, media is sucked through the nipple to the media flask. Once filled, connect the tube media flask’s tube labeled “2) Media out, to culturing vessel” to the culturing vessel’s tube labeled “Media into culturing vessel.”</w:delText>
        </w:r>
      </w:del>
    </w:p>
    <w:p w14:paraId="4517AEE1" w14:textId="066EBD56" w:rsidR="00841603" w:rsidRDefault="00B34478" w:rsidP="00102F40">
      <w:pPr>
        <w:spacing w:after="240" w:line="240" w:lineRule="auto"/>
        <w:jc w:val="left"/>
        <w:rPr>
          <w:ins w:id="1982" w:author="Author" w:date="2016-06-03T10:03:00Z"/>
          <w:rFonts w:asciiTheme="minorHAnsi" w:hAnsiTheme="minorHAnsi" w:cs="Times New Roman"/>
          <w:color w:val="auto"/>
        </w:rPr>
      </w:pPr>
      <w:r w:rsidRPr="00B6270E">
        <w:rPr>
          <w:rFonts w:asciiTheme="minorHAnsi" w:hAnsiTheme="minorHAnsi" w:cs="Times New Roman"/>
          <w:b/>
          <w:color w:val="auto"/>
        </w:rPr>
        <w:t>F</w:t>
      </w:r>
      <w:del w:id="1983" w:author="Author" w:date="2016-05-23T15:52:00Z">
        <w:r w:rsidRPr="00B6270E" w:rsidDel="00EC7E12">
          <w:rPr>
            <w:rFonts w:asciiTheme="minorHAnsi" w:hAnsiTheme="minorHAnsi" w:cs="Times New Roman"/>
            <w:b/>
            <w:color w:val="auto"/>
          </w:rPr>
          <w:delText>igure 4</w:delText>
        </w:r>
      </w:del>
      <w:ins w:id="1984" w:author="Author" w:date="2016-05-23T15:52:00Z">
        <w:r w:rsidR="00EC7E12" w:rsidRPr="00B6270E">
          <w:rPr>
            <w:rFonts w:asciiTheme="minorHAnsi" w:hAnsiTheme="minorHAnsi" w:cs="Times New Roman"/>
            <w:b/>
            <w:color w:val="auto"/>
          </w:rPr>
          <w:t>igure 8</w:t>
        </w:r>
      </w:ins>
      <w:r w:rsidRPr="00B6270E">
        <w:rPr>
          <w:rFonts w:asciiTheme="minorHAnsi" w:hAnsiTheme="minorHAnsi" w:cs="Times New Roman"/>
          <w:b/>
          <w:color w:val="auto"/>
        </w:rPr>
        <w:t>.</w:t>
      </w:r>
      <w:r w:rsidRPr="00B6270E">
        <w:rPr>
          <w:rFonts w:asciiTheme="minorHAnsi" w:hAnsiTheme="minorHAnsi" w:cs="Times New Roman"/>
          <w:color w:val="auto"/>
        </w:rPr>
        <w:t xml:space="preserve"> </w:t>
      </w:r>
      <w:r w:rsidR="00CA6262" w:rsidRPr="00B6270E">
        <w:rPr>
          <w:rFonts w:asciiTheme="minorHAnsi" w:hAnsiTheme="minorHAnsi" w:cs="Times New Roman"/>
          <w:color w:val="auto"/>
        </w:rPr>
        <w:t>A v</w:t>
      </w:r>
      <w:r w:rsidRPr="00B6270E">
        <w:rPr>
          <w:rFonts w:asciiTheme="minorHAnsi" w:hAnsiTheme="minorHAnsi" w:cs="Times New Roman"/>
          <w:color w:val="auto"/>
        </w:rPr>
        <w:t>isual depiction of the image analysis algorithm.</w:t>
      </w:r>
      <w:r w:rsidR="00BC411D" w:rsidRPr="00B6270E">
        <w:rPr>
          <w:rFonts w:asciiTheme="minorHAnsi" w:hAnsiTheme="minorHAnsi" w:cs="Times New Roman"/>
          <w:color w:val="auto"/>
        </w:rPr>
        <w:t xml:space="preserve"> These images have been cropped and expanded for ease of viewing.</w:t>
      </w:r>
      <w:r w:rsidRPr="00B6270E">
        <w:rPr>
          <w:rFonts w:asciiTheme="minorHAnsi" w:hAnsiTheme="minorHAnsi" w:cs="Times New Roman"/>
          <w:color w:val="auto"/>
        </w:rPr>
        <w:t xml:space="preserve"> </w:t>
      </w:r>
      <w:r w:rsidRPr="00B6270E">
        <w:rPr>
          <w:rFonts w:asciiTheme="minorHAnsi" w:hAnsiTheme="minorHAnsi" w:cs="Times New Roman"/>
          <w:b/>
          <w:color w:val="auto"/>
        </w:rPr>
        <w:t xml:space="preserve">A. </w:t>
      </w:r>
      <w:r w:rsidRPr="00B6270E">
        <w:rPr>
          <w:rFonts w:asciiTheme="minorHAnsi" w:hAnsiTheme="minorHAnsi" w:cs="Times New Roman"/>
          <w:color w:val="auto"/>
        </w:rPr>
        <w:t xml:space="preserve">Six images are acquired to generate the background-subtracted phase contrast image of the cell culture. After the main image is acquired, five additional images are acquired with the effluent-sampling pump briefly turned on between each acquisition to ensure that cells are displaced. A composite image of the background is generated from the five component images. The value of each pixel in the background image is the median value of that same pixel across the 5 component images. </w:t>
      </w:r>
      <w:r w:rsidRPr="00B6270E">
        <w:rPr>
          <w:rFonts w:asciiTheme="minorHAnsi" w:hAnsiTheme="minorHAnsi" w:cs="Times New Roman"/>
          <w:b/>
          <w:color w:val="auto"/>
        </w:rPr>
        <w:t xml:space="preserve">B. </w:t>
      </w:r>
      <w:r w:rsidRPr="00B6270E">
        <w:rPr>
          <w:rFonts w:asciiTheme="minorHAnsi" w:hAnsiTheme="minorHAnsi" w:cs="Times New Roman"/>
          <w:color w:val="auto"/>
        </w:rPr>
        <w:t>The background-subtracted image is then converted to a binary. The binary is then dilated and the holes within continuous sections of the binary are filled. The yellow outlines correspond to selected regions of interest (ROI), based on</w:t>
      </w:r>
      <w:r w:rsidR="00BA3476" w:rsidRPr="00B6270E">
        <w:rPr>
          <w:rFonts w:asciiTheme="minorHAnsi" w:hAnsiTheme="minorHAnsi" w:cs="Times New Roman"/>
          <w:color w:val="auto"/>
        </w:rPr>
        <w:t xml:space="preserve"> </w:t>
      </w:r>
      <w:r w:rsidRPr="00B6270E">
        <w:rPr>
          <w:rFonts w:asciiTheme="minorHAnsi" w:hAnsiTheme="minorHAnsi" w:cs="Times New Roman"/>
          <w:color w:val="auto"/>
        </w:rPr>
        <w:t xml:space="preserve">size and circularity criteria. </w:t>
      </w:r>
      <w:r w:rsidRPr="00B6270E">
        <w:rPr>
          <w:rFonts w:asciiTheme="minorHAnsi" w:hAnsiTheme="minorHAnsi" w:cs="Times New Roman"/>
          <w:b/>
          <w:color w:val="auto"/>
        </w:rPr>
        <w:t xml:space="preserve">C.  </w:t>
      </w:r>
      <w:r w:rsidRPr="00B6270E">
        <w:rPr>
          <w:rFonts w:asciiTheme="minorHAnsi" w:hAnsiTheme="minorHAnsi" w:cs="Times New Roman"/>
          <w:color w:val="auto"/>
        </w:rPr>
        <w:t>Those ROI are mapped onto the fluorescent image, where the fluorescence of each cell is measured as the value of the brightest pixel within the ROI.</w:t>
      </w:r>
    </w:p>
    <w:p w14:paraId="326299F0" w14:textId="253D38D2" w:rsidR="00D0566B" w:rsidRPr="00B6270E" w:rsidDel="00D0566B" w:rsidRDefault="00D0566B" w:rsidP="00102F40">
      <w:pPr>
        <w:spacing w:after="240" w:line="240" w:lineRule="auto"/>
        <w:jc w:val="left"/>
        <w:rPr>
          <w:del w:id="1985" w:author="Author" w:date="2016-06-03T10:13:00Z"/>
          <w:rFonts w:asciiTheme="minorHAnsi" w:hAnsiTheme="minorHAnsi" w:cs="Times New Roman"/>
          <w:color w:val="auto"/>
        </w:rPr>
      </w:pPr>
    </w:p>
    <w:p w14:paraId="27DCA698" w14:textId="7EBFBA9F" w:rsidR="00070DBA" w:rsidRDefault="00070DBA" w:rsidP="00102F40">
      <w:pPr>
        <w:spacing w:after="240" w:line="240" w:lineRule="auto"/>
        <w:jc w:val="left"/>
        <w:rPr>
          <w:ins w:id="1986" w:author="Author" w:date="2016-06-03T09:57:00Z"/>
          <w:rFonts w:asciiTheme="minorHAnsi" w:hAnsiTheme="minorHAnsi" w:cs="Times New Roman"/>
          <w:b/>
          <w:color w:val="auto"/>
        </w:rPr>
      </w:pPr>
      <w:ins w:id="1987" w:author="Author" w:date="2016-06-03T09:57:00Z">
        <w:r>
          <w:rPr>
            <w:noProof/>
          </w:rPr>
          <w:drawing>
            <wp:inline distT="0" distB="0" distL="0" distR="0" wp14:anchorId="1C675675" wp14:editId="68121880">
              <wp:extent cx="4712013" cy="76278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9292" t="9345" r="3013" b="2868"/>
                      <a:stretch/>
                    </pic:blipFill>
                    <pic:spPr bwMode="auto">
                      <a:xfrm>
                        <a:off x="0" y="0"/>
                        <a:ext cx="4737586" cy="7669234"/>
                      </a:xfrm>
                      <a:prstGeom prst="rect">
                        <a:avLst/>
                      </a:prstGeom>
                      <a:ln>
                        <a:noFill/>
                      </a:ln>
                      <a:extLst>
                        <a:ext uri="{53640926-AAD7-44D8-BBD7-CCE9431645EC}">
                          <a14:shadowObscured xmlns:a14="http://schemas.microsoft.com/office/drawing/2010/main"/>
                        </a:ext>
                      </a:extLst>
                    </pic:spPr>
                  </pic:pic>
                </a:graphicData>
              </a:graphic>
            </wp:inline>
          </w:drawing>
        </w:r>
      </w:ins>
    </w:p>
    <w:p w14:paraId="389CC16F" w14:textId="6D559303" w:rsidR="00824A57" w:rsidRDefault="00B34478" w:rsidP="00102F40">
      <w:pPr>
        <w:spacing w:after="240" w:line="240" w:lineRule="auto"/>
        <w:jc w:val="left"/>
        <w:rPr>
          <w:ins w:id="1988" w:author="Author" w:date="2016-08-24T15:45:00Z"/>
          <w:rFonts w:asciiTheme="minorHAnsi" w:hAnsiTheme="minorHAnsi" w:cs="Times New Roman"/>
          <w:color w:val="auto"/>
        </w:rPr>
      </w:pPr>
      <w:r w:rsidRPr="00B6270E">
        <w:rPr>
          <w:rFonts w:asciiTheme="minorHAnsi" w:hAnsiTheme="minorHAnsi" w:cs="Times New Roman"/>
          <w:b/>
          <w:color w:val="auto"/>
        </w:rPr>
        <w:t>F</w:t>
      </w:r>
      <w:del w:id="1989" w:author="Author" w:date="2016-05-23T15:51:00Z">
        <w:r w:rsidRPr="00B6270E" w:rsidDel="00EC7E12">
          <w:rPr>
            <w:rFonts w:asciiTheme="minorHAnsi" w:hAnsiTheme="minorHAnsi" w:cs="Times New Roman"/>
            <w:b/>
            <w:color w:val="auto"/>
          </w:rPr>
          <w:delText>igure 5</w:delText>
        </w:r>
      </w:del>
      <w:ins w:id="1990" w:author="Author" w:date="2016-05-23T15:51:00Z">
        <w:r w:rsidR="00EC7E12" w:rsidRPr="00B6270E">
          <w:rPr>
            <w:rFonts w:asciiTheme="minorHAnsi" w:hAnsiTheme="minorHAnsi" w:cs="Times New Roman"/>
            <w:b/>
            <w:color w:val="auto"/>
          </w:rPr>
          <w:t>igure 9</w:t>
        </w:r>
      </w:ins>
      <w:r w:rsidRPr="00B6270E">
        <w:rPr>
          <w:rFonts w:asciiTheme="minorHAnsi" w:hAnsiTheme="minorHAnsi" w:cs="Times New Roman"/>
          <w:color w:val="auto"/>
        </w:rPr>
        <w:t xml:space="preserve">. </w:t>
      </w:r>
      <w:r w:rsidR="00E6578E" w:rsidRPr="00B6270E">
        <w:rPr>
          <w:rFonts w:asciiTheme="minorHAnsi" w:hAnsiTheme="minorHAnsi" w:cs="Times New Roman"/>
          <w:color w:val="auto"/>
        </w:rPr>
        <w:t>The population distribution of fluorescence intensities over time.</w:t>
      </w:r>
      <w:r w:rsidR="00465FB4" w:rsidRPr="00B6270E">
        <w:rPr>
          <w:rFonts w:asciiTheme="minorHAnsi" w:hAnsiTheme="minorHAnsi" w:cs="Times New Roman"/>
          <w:color w:val="auto"/>
        </w:rPr>
        <w:t xml:space="preserve"> In these subfigures</w:t>
      </w:r>
      <w:r w:rsidR="00003991" w:rsidRPr="00B6270E">
        <w:rPr>
          <w:rFonts w:asciiTheme="minorHAnsi" w:hAnsiTheme="minorHAnsi" w:cs="Times New Roman"/>
          <w:color w:val="auto"/>
        </w:rPr>
        <w:t xml:space="preserve"> the logarithm of measured fluo</w:t>
      </w:r>
      <w:r w:rsidR="00465FB4" w:rsidRPr="00B6270E">
        <w:rPr>
          <w:rFonts w:asciiTheme="minorHAnsi" w:hAnsiTheme="minorHAnsi" w:cs="Times New Roman"/>
          <w:color w:val="auto"/>
        </w:rPr>
        <w:t>rescence is displayed, following standard practice in</w:t>
      </w:r>
      <w:r w:rsidR="00003991" w:rsidRPr="00B6270E">
        <w:rPr>
          <w:rFonts w:asciiTheme="minorHAnsi" w:hAnsiTheme="minorHAnsi" w:cs="Times New Roman"/>
          <w:color w:val="auto"/>
        </w:rPr>
        <w:t xml:space="preserve"> flow cytometry.</w:t>
      </w:r>
      <w:r w:rsidR="00E6578E" w:rsidRPr="00B6270E">
        <w:rPr>
          <w:rFonts w:asciiTheme="minorHAnsi" w:hAnsiTheme="minorHAnsi" w:cs="Times New Roman"/>
          <w:color w:val="auto"/>
        </w:rPr>
        <w:t xml:space="preserve"> The line in </w:t>
      </w:r>
      <w:r w:rsidR="00E6578E" w:rsidRPr="00B6270E">
        <w:rPr>
          <w:rFonts w:asciiTheme="minorHAnsi" w:hAnsiTheme="minorHAnsi" w:cs="Times New Roman"/>
          <w:b/>
          <w:color w:val="auto"/>
        </w:rPr>
        <w:t xml:space="preserve">A </w:t>
      </w:r>
      <w:r w:rsidR="00E6578E" w:rsidRPr="00B6270E">
        <w:rPr>
          <w:rFonts w:asciiTheme="minorHAnsi" w:hAnsiTheme="minorHAnsi" w:cs="Times New Roman"/>
          <w:color w:val="auto"/>
        </w:rPr>
        <w:t xml:space="preserve">and </w:t>
      </w:r>
      <w:r w:rsidR="00E6578E" w:rsidRPr="00B6270E">
        <w:rPr>
          <w:rFonts w:asciiTheme="minorHAnsi" w:hAnsiTheme="minorHAnsi" w:cs="Times New Roman"/>
          <w:b/>
          <w:color w:val="auto"/>
        </w:rPr>
        <w:t>B</w:t>
      </w:r>
      <w:r w:rsidR="00E6578E" w:rsidRPr="00B6270E">
        <w:rPr>
          <w:rFonts w:asciiTheme="minorHAnsi" w:hAnsiTheme="minorHAnsi" w:cs="Times New Roman"/>
          <w:color w:val="auto"/>
        </w:rPr>
        <w:t xml:space="preserve"> indicates the intensity of light absorbed or diffracted by the culture, which is measured as the difference in intensity between light transmitted through sterile media and light transmitted through cell culture in the culturing vessel. </w:t>
      </w:r>
      <w:r w:rsidR="00824A57" w:rsidRPr="00B6270E">
        <w:rPr>
          <w:rFonts w:asciiTheme="minorHAnsi" w:hAnsiTheme="minorHAnsi" w:cs="Times New Roman"/>
          <w:color w:val="auto"/>
        </w:rPr>
        <w:t xml:space="preserve">It is plotted against the second ordinate axis. </w:t>
      </w:r>
      <w:r w:rsidRPr="00B6270E">
        <w:rPr>
          <w:rFonts w:asciiTheme="minorHAnsi" w:hAnsiTheme="minorHAnsi" w:cs="Times New Roman"/>
          <w:b/>
          <w:color w:val="auto"/>
        </w:rPr>
        <w:t xml:space="preserve">A. </w:t>
      </w:r>
      <w:r w:rsidRPr="00B6270E">
        <w:rPr>
          <w:rFonts w:asciiTheme="minorHAnsi" w:hAnsiTheme="minorHAnsi" w:cs="Times New Roman"/>
          <w:color w:val="auto"/>
        </w:rPr>
        <w:t xml:space="preserve"> A box and whisker plot (5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25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median, 75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95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of the </w:t>
      </w:r>
      <w:r w:rsidR="00841603" w:rsidRPr="00B6270E">
        <w:rPr>
          <w:rFonts w:asciiTheme="minorHAnsi" w:hAnsiTheme="minorHAnsi" w:cs="Times New Roman"/>
          <w:color w:val="auto"/>
        </w:rPr>
        <w:t>logarithm of the measured</w:t>
      </w:r>
      <w:r w:rsidRPr="00B6270E">
        <w:rPr>
          <w:rFonts w:asciiTheme="minorHAnsi" w:hAnsiTheme="minorHAnsi" w:cs="Times New Roman"/>
          <w:color w:val="auto"/>
        </w:rPr>
        <w:t xml:space="preserve"> fluorescence</w:t>
      </w:r>
      <w:r w:rsidR="0029375A" w:rsidRPr="00B6270E">
        <w:rPr>
          <w:rFonts w:asciiTheme="minorHAnsi" w:hAnsiTheme="minorHAnsi" w:cs="Times New Roman"/>
          <w:color w:val="auto"/>
        </w:rPr>
        <w:t xml:space="preserve"> of the population</w:t>
      </w:r>
      <w:r w:rsidRPr="00B6270E">
        <w:rPr>
          <w:rFonts w:asciiTheme="minorHAnsi" w:hAnsiTheme="minorHAnsi" w:cs="Times New Roman"/>
          <w:color w:val="auto"/>
        </w:rPr>
        <w:t xml:space="preserve"> over time</w:t>
      </w:r>
      <w:r w:rsidR="00E6578E" w:rsidRPr="00B6270E">
        <w:rPr>
          <w:rFonts w:asciiTheme="minorHAnsi" w:hAnsiTheme="minorHAnsi" w:cs="Times New Roman"/>
          <w:color w:val="auto"/>
        </w:rPr>
        <w:t xml:space="preserve">. </w:t>
      </w:r>
      <w:r w:rsidRPr="00B6270E">
        <w:rPr>
          <w:rFonts w:asciiTheme="minorHAnsi" w:hAnsiTheme="minorHAnsi" w:cs="Times New Roman"/>
          <w:b/>
          <w:color w:val="auto"/>
        </w:rPr>
        <w:t>B.</w:t>
      </w:r>
      <w:r w:rsidR="0029375A" w:rsidRPr="00B6270E">
        <w:rPr>
          <w:rFonts w:asciiTheme="minorHAnsi" w:hAnsiTheme="minorHAnsi" w:cs="Times New Roman"/>
          <w:b/>
          <w:color w:val="auto"/>
        </w:rPr>
        <w:t xml:space="preserve"> </w:t>
      </w:r>
      <w:r w:rsidR="0029375A" w:rsidRPr="00B6270E">
        <w:rPr>
          <w:rFonts w:asciiTheme="minorHAnsi" w:hAnsiTheme="minorHAnsi" w:cs="Times New Roman"/>
          <w:color w:val="auto"/>
        </w:rPr>
        <w:t xml:space="preserve">A 2-dimensional histogram </w:t>
      </w:r>
      <w:r w:rsidR="00841603" w:rsidRPr="00B6270E">
        <w:rPr>
          <w:rFonts w:asciiTheme="minorHAnsi" w:hAnsiTheme="minorHAnsi" w:cs="Times New Roman"/>
          <w:color w:val="auto"/>
        </w:rPr>
        <w:t xml:space="preserve">of the same data, where color corresponds to the normalized frequency of cells </w:t>
      </w:r>
      <w:r w:rsidR="00E6578E" w:rsidRPr="00B6270E">
        <w:rPr>
          <w:rFonts w:asciiTheme="minorHAnsi" w:hAnsiTheme="minorHAnsi" w:cs="Times New Roman"/>
          <w:color w:val="auto"/>
        </w:rPr>
        <w:t xml:space="preserve">with a measured fluorescence in the range of the </w:t>
      </w:r>
      <w:r w:rsidR="00841603" w:rsidRPr="00B6270E">
        <w:rPr>
          <w:rFonts w:asciiTheme="minorHAnsi" w:hAnsiTheme="minorHAnsi" w:cs="Times New Roman"/>
          <w:color w:val="auto"/>
        </w:rPr>
        <w:t>corresponding bin</w:t>
      </w:r>
      <w:r w:rsidR="00E6578E" w:rsidRPr="00B6270E">
        <w:rPr>
          <w:rFonts w:asciiTheme="minorHAnsi" w:hAnsiTheme="minorHAnsi" w:cs="Times New Roman"/>
          <w:color w:val="auto"/>
        </w:rPr>
        <w:t xml:space="preserve">. The colors were scaled to the range of data without the outlier </w:t>
      </w:r>
      <w:r w:rsidR="008C485A" w:rsidRPr="00B6270E">
        <w:rPr>
          <w:rFonts w:asciiTheme="minorHAnsi" w:hAnsiTheme="minorHAnsi" w:cs="Times New Roman"/>
          <w:color w:val="auto"/>
        </w:rPr>
        <w:t>at 42 hr 26 min</w:t>
      </w:r>
      <w:r w:rsidR="00E6578E" w:rsidRPr="00B6270E">
        <w:rPr>
          <w:rFonts w:asciiTheme="minorHAnsi" w:hAnsiTheme="minorHAnsi" w:cs="Times New Roman"/>
          <w:color w:val="auto"/>
        </w:rPr>
        <w:t xml:space="preserve"> included. The normalized frequency of the outlier in the lowest fluorescence bin is 0.7.</w:t>
      </w:r>
      <w:r w:rsidR="00E6578E" w:rsidRPr="00B6270E" w:rsidDel="00E6578E">
        <w:rPr>
          <w:rFonts w:asciiTheme="minorHAnsi" w:hAnsiTheme="minorHAnsi" w:cs="Times New Roman"/>
          <w:b/>
          <w:color w:val="auto"/>
        </w:rPr>
        <w:t xml:space="preserve"> </w:t>
      </w:r>
      <w:r w:rsidR="00824A57" w:rsidRPr="00B6270E">
        <w:rPr>
          <w:rFonts w:asciiTheme="minorHAnsi" w:hAnsiTheme="minorHAnsi" w:cs="Times New Roman"/>
          <w:b/>
          <w:color w:val="auto"/>
        </w:rPr>
        <w:t>C.</w:t>
      </w:r>
      <w:r w:rsidR="00824A57" w:rsidRPr="00B6270E">
        <w:rPr>
          <w:rFonts w:asciiTheme="minorHAnsi" w:hAnsiTheme="minorHAnsi" w:cs="Times New Roman"/>
          <w:color w:val="auto"/>
        </w:rPr>
        <w:t xml:space="preserve"> One dimensional histograms of the logarithm of the measured fluorescence of the population before the first recorded exposure to light and after the greatest exposure to light. It demonstrates that the light-induced expression of YFP in this strain is bimodal.</w:t>
      </w:r>
    </w:p>
    <w:p w14:paraId="06F5B92D" w14:textId="442F373C" w:rsidR="00FB64D8" w:rsidRPr="00B6270E" w:rsidRDefault="00FB64D8">
      <w:pPr>
        <w:pStyle w:val="NormalWeb"/>
        <w:tabs>
          <w:tab w:val="left" w:pos="840"/>
          <w:tab w:val="left" w:pos="1260"/>
        </w:tabs>
        <w:spacing w:before="0" w:beforeAutospacing="0" w:after="240" w:afterAutospacing="0" w:line="240" w:lineRule="auto"/>
        <w:jc w:val="left"/>
        <w:rPr>
          <w:rFonts w:asciiTheme="minorHAnsi" w:hAnsiTheme="minorHAnsi" w:cs="Times New Roman"/>
          <w:color w:val="auto"/>
        </w:rPr>
        <w:pPrChange w:id="1991" w:author="Author" w:date="2016-08-24T15:46:00Z">
          <w:pPr>
            <w:spacing w:after="240" w:line="240" w:lineRule="auto"/>
            <w:jc w:val="left"/>
          </w:pPr>
        </w:pPrChange>
      </w:pPr>
      <w:ins w:id="1992" w:author="Author" w:date="2016-08-24T15:46:00Z">
        <w:r>
          <w:rPr>
            <w:rFonts w:asciiTheme="minorHAnsi" w:hAnsiTheme="minorHAnsi" w:cs="Times New Roman"/>
            <w:b/>
          </w:rPr>
          <w:t xml:space="preserve">Note* </w:t>
        </w:r>
        <w:r>
          <w:rPr>
            <w:rFonts w:asciiTheme="minorHAnsi" w:hAnsiTheme="minorHAnsi" w:cs="Times New Roman"/>
          </w:rPr>
          <w:t xml:space="preserve">In the GitHub repository, we have included a python script and our sample data so that others can recreate </w:t>
        </w:r>
        <w:r w:rsidRPr="00CB6DC1">
          <w:rPr>
            <w:rFonts w:asciiTheme="minorHAnsi" w:hAnsiTheme="minorHAnsi" w:cs="Times New Roman"/>
            <w:b/>
          </w:rPr>
          <w:t>figure 9</w:t>
        </w:r>
        <w:r>
          <w:rPr>
            <w:rFonts w:asciiTheme="minorHAnsi" w:hAnsiTheme="minorHAnsi" w:cs="Times New Roman"/>
          </w:rPr>
          <w:t>.</w:t>
        </w:r>
      </w:ins>
    </w:p>
    <w:p w14:paraId="70B5950A" w14:textId="77777777" w:rsidR="00AE40E2" w:rsidRPr="00B6270E" w:rsidDel="006C28BB" w:rsidRDefault="009D7115" w:rsidP="00ED44A3">
      <w:pPr>
        <w:spacing w:after="0" w:line="240" w:lineRule="auto"/>
        <w:jc w:val="left"/>
        <w:rPr>
          <w:del w:id="1993" w:author="Author" w:date="2016-05-27T16:08:00Z"/>
          <w:rFonts w:asciiTheme="minorHAnsi" w:hAnsiTheme="minorHAnsi" w:cs="Times New Roman"/>
          <w:bCs/>
          <w:i/>
          <w:color w:val="auto"/>
        </w:rPr>
      </w:pPr>
      <w:del w:id="1994" w:author="Author" w:date="2016-05-27T16:08:00Z">
        <w:r w:rsidRPr="00B6270E" w:rsidDel="006C28BB">
          <w:rPr>
            <w:rFonts w:asciiTheme="minorHAnsi" w:hAnsiTheme="minorHAnsi" w:cs="Times New Roman"/>
            <w:b/>
            <w:color w:val="auto"/>
          </w:rPr>
          <w:delText>DISCUSSION</w:delText>
        </w:r>
        <w:r w:rsidRPr="00B6270E" w:rsidDel="006C28BB">
          <w:rPr>
            <w:rFonts w:asciiTheme="minorHAnsi" w:hAnsiTheme="minorHAnsi" w:cs="Times New Roman"/>
            <w:b/>
            <w:bCs/>
            <w:color w:val="auto"/>
          </w:rPr>
          <w:delText xml:space="preserve">: </w:delText>
        </w:r>
      </w:del>
    </w:p>
    <w:p w14:paraId="0123990C" w14:textId="77777777" w:rsidR="00C964C3" w:rsidRPr="00B6270E" w:rsidDel="006C28BB" w:rsidRDefault="00CB093E" w:rsidP="00ED44A3">
      <w:pPr>
        <w:pStyle w:val="ListParagraph2"/>
        <w:spacing w:after="0" w:line="240" w:lineRule="auto"/>
        <w:ind w:left="0" w:firstLine="720"/>
        <w:contextualSpacing w:val="0"/>
        <w:jc w:val="left"/>
        <w:rPr>
          <w:del w:id="1995" w:author="Author" w:date="2016-05-27T16:08:00Z"/>
          <w:rFonts w:asciiTheme="minorHAnsi" w:hAnsiTheme="minorHAnsi" w:cs="Times New Roman"/>
          <w:b/>
          <w:color w:val="auto"/>
        </w:rPr>
      </w:pPr>
      <w:del w:id="1996" w:author="Author" w:date="2016-05-27T16:08:00Z">
        <w:r w:rsidRPr="00B6270E" w:rsidDel="006C28BB">
          <w:rPr>
            <w:rFonts w:asciiTheme="minorHAnsi" w:hAnsiTheme="minorHAnsi" w:cs="Times New Roman"/>
            <w:color w:val="auto"/>
          </w:rPr>
          <w:delText>Care must be taken to ensure that the sterile technique is being used, t</w:delText>
        </w:r>
        <w:r w:rsidR="00E81EC7" w:rsidRPr="00B6270E" w:rsidDel="006C28BB">
          <w:rPr>
            <w:rFonts w:asciiTheme="minorHAnsi" w:hAnsiTheme="minorHAnsi" w:cs="Times New Roman"/>
            <w:color w:val="auto"/>
          </w:rPr>
          <w:delText>o protect</w:delText>
        </w:r>
        <w:r w:rsidRPr="00B6270E" w:rsidDel="006C28BB">
          <w:rPr>
            <w:rFonts w:asciiTheme="minorHAnsi" w:hAnsiTheme="minorHAnsi" w:cs="Times New Roman"/>
            <w:color w:val="auto"/>
          </w:rPr>
          <w:delText xml:space="preserve"> sensitive microscopy equipment</w:delText>
        </w:r>
        <w:r w:rsidR="00E81EC7" w:rsidRPr="00B6270E" w:rsidDel="006C28BB">
          <w:rPr>
            <w:rFonts w:asciiTheme="minorHAnsi" w:hAnsiTheme="minorHAnsi" w:cs="Times New Roman"/>
            <w:color w:val="auto"/>
          </w:rPr>
          <w:delText xml:space="preserve">, and </w:delText>
        </w:r>
        <w:r w:rsidR="00B34478" w:rsidRPr="00B6270E" w:rsidDel="006C28BB">
          <w:rPr>
            <w:rFonts w:asciiTheme="minorHAnsi" w:hAnsiTheme="minorHAnsi" w:cs="Times New Roman"/>
            <w:color w:val="auto"/>
          </w:rPr>
          <w:delText>to e</w:delText>
        </w:r>
        <w:r w:rsidR="00E81EC7" w:rsidRPr="00B6270E" w:rsidDel="006C28BB">
          <w:rPr>
            <w:rFonts w:asciiTheme="minorHAnsi" w:hAnsiTheme="minorHAnsi" w:cs="Times New Roman"/>
            <w:color w:val="auto"/>
          </w:rPr>
          <w:delText>nsure that the fluid flow rates are consistent</w:delText>
        </w:r>
        <w:r w:rsidRPr="00B6270E" w:rsidDel="006C28BB">
          <w:rPr>
            <w:rFonts w:asciiTheme="minorHAnsi" w:hAnsiTheme="minorHAnsi" w:cs="Times New Roman"/>
            <w:color w:val="auto"/>
          </w:rPr>
          <w:delText>.</w:delText>
        </w:r>
        <w:r w:rsidR="00B60AB3" w:rsidRPr="00B6270E" w:rsidDel="006C28BB">
          <w:rPr>
            <w:rFonts w:asciiTheme="minorHAnsi" w:hAnsiTheme="minorHAnsi" w:cs="Times New Roman"/>
            <w:color w:val="auto"/>
          </w:rPr>
          <w:delText xml:space="preserve"> Contaminations prior to when the culturing vessel is intentionally inoculated can be detected by waiting a few days before inoculating the vessel and verifying that there is no growth inside. </w:delText>
        </w:r>
        <w:r w:rsidR="00E81EC7" w:rsidRPr="00B6270E" w:rsidDel="006C28BB">
          <w:rPr>
            <w:rFonts w:asciiTheme="minorHAnsi" w:eastAsia="SimSun" w:hAnsiTheme="minorHAnsi" w:cs="Times New Roman"/>
            <w:color w:val="auto"/>
            <w:kern w:val="2"/>
            <w:lang w:eastAsia="zh-CN"/>
          </w:rPr>
          <w:delText xml:space="preserve">To avoid spilling cell culture on the microscope objective, check that the microfluidic </w:delText>
        </w:r>
        <w:r w:rsidR="007F6D05" w:rsidRPr="00B6270E" w:rsidDel="006C28BB">
          <w:rPr>
            <w:rFonts w:asciiTheme="minorHAnsi" w:eastAsia="SimSun" w:hAnsiTheme="minorHAnsi" w:cs="Times New Roman"/>
            <w:color w:val="auto"/>
            <w:kern w:val="2"/>
            <w:lang w:eastAsia="zh-CN"/>
          </w:rPr>
          <w:delText>device</w:delText>
        </w:r>
        <w:r w:rsidR="008C1D78" w:rsidRPr="00B6270E" w:rsidDel="006C28BB">
          <w:rPr>
            <w:rFonts w:asciiTheme="minorHAnsi" w:eastAsia="SimSun" w:hAnsiTheme="minorHAnsi" w:cs="Times New Roman"/>
            <w:color w:val="auto"/>
            <w:kern w:val="2"/>
            <w:lang w:eastAsia="zh-CN"/>
          </w:rPr>
          <w:delText xml:space="preserve"> </w:delText>
        </w:r>
        <w:r w:rsidR="00E81EC7" w:rsidRPr="00B6270E" w:rsidDel="006C28BB">
          <w:rPr>
            <w:rFonts w:asciiTheme="minorHAnsi" w:eastAsia="SimSun" w:hAnsiTheme="minorHAnsi" w:cs="Times New Roman"/>
            <w:color w:val="auto"/>
            <w:kern w:val="2"/>
            <w:lang w:eastAsia="zh-CN"/>
          </w:rPr>
          <w:delText xml:space="preserve">will not leak by first </w:delText>
        </w:r>
        <w:r w:rsidR="00E81EC7" w:rsidRPr="00B6270E" w:rsidDel="006C28BB">
          <w:rPr>
            <w:rFonts w:asciiTheme="minorHAnsi" w:hAnsiTheme="minorHAnsi" w:cs="Times New Roman"/>
          </w:rPr>
          <w:delText xml:space="preserve">pumping cell culture through it over an absorbent cloth. </w:delText>
        </w:r>
        <w:r w:rsidR="00FD3CDC" w:rsidRPr="00B6270E" w:rsidDel="006C28BB">
          <w:rPr>
            <w:rFonts w:asciiTheme="minorHAnsi" w:hAnsiTheme="minorHAnsi" w:cs="Times New Roman"/>
            <w:color w:val="auto"/>
          </w:rPr>
          <w:delText xml:space="preserve">If the flow of media into the culturing vessel is </w:delText>
        </w:r>
        <w:r w:rsidR="002F3E3A" w:rsidRPr="00B6270E" w:rsidDel="006C28BB">
          <w:rPr>
            <w:rFonts w:asciiTheme="minorHAnsi" w:hAnsiTheme="minorHAnsi" w:cs="Times New Roman"/>
            <w:color w:val="auto"/>
          </w:rPr>
          <w:delText xml:space="preserve">inconsistent, it is usually </w:delText>
        </w:r>
        <w:r w:rsidR="00A45E10" w:rsidRPr="00B6270E" w:rsidDel="006C28BB">
          <w:rPr>
            <w:rFonts w:asciiTheme="minorHAnsi" w:hAnsiTheme="minorHAnsi" w:cs="Times New Roman"/>
            <w:color w:val="auto"/>
          </w:rPr>
          <w:delText>because the tube around the columns of the peristaltic pump has become too loose.</w:delText>
        </w:r>
        <w:r w:rsidR="005B3AB9" w:rsidRPr="00B6270E" w:rsidDel="006C28BB">
          <w:rPr>
            <w:rFonts w:asciiTheme="minorHAnsi" w:hAnsiTheme="minorHAnsi" w:cs="Times New Roman"/>
            <w:color w:val="auto"/>
          </w:rPr>
          <w:delText xml:space="preserve"> </w:delText>
        </w:r>
        <w:r w:rsidR="000338E2" w:rsidRPr="00B6270E" w:rsidDel="006C28BB">
          <w:rPr>
            <w:rFonts w:asciiTheme="minorHAnsi" w:hAnsiTheme="minorHAnsi" w:cs="Times New Roman"/>
            <w:color w:val="auto"/>
          </w:rPr>
          <w:delText>If the flow of air from the aquarium pump is inconsistent, e</w:delText>
        </w:r>
        <w:r w:rsidR="000338E2" w:rsidRPr="00B6270E" w:rsidDel="006C28BB">
          <w:rPr>
            <w:rFonts w:asciiTheme="minorHAnsi" w:eastAsia="SimSun" w:hAnsiTheme="minorHAnsi" w:cs="Times New Roman"/>
            <w:color w:val="auto"/>
            <w:kern w:val="2"/>
            <w:lang w:eastAsia="zh-CN"/>
          </w:rPr>
          <w:delText xml:space="preserve">nsure that there are no U-shaped bends in the effluent tube where liquid may pool and inconsistently resist air flow. </w:delText>
        </w:r>
        <w:r w:rsidR="002A16EA" w:rsidRPr="00B6270E" w:rsidDel="006C28BB">
          <w:rPr>
            <w:rFonts w:asciiTheme="minorHAnsi" w:hAnsiTheme="minorHAnsi" w:cs="Times New Roman"/>
          </w:rPr>
          <w:delText>If tubing becomes clogged after an experiment because media has dried up inside of it, soak the clogged tubes in a hot water bath to dissolve the clog.</w:delText>
        </w:r>
      </w:del>
    </w:p>
    <w:p w14:paraId="4DB310F0" w14:textId="77777777" w:rsidR="003C363D" w:rsidRPr="00B6270E" w:rsidDel="006C28BB" w:rsidRDefault="00C964C3" w:rsidP="00ED44A3">
      <w:pPr>
        <w:spacing w:after="0" w:line="240" w:lineRule="auto"/>
        <w:ind w:firstLine="720"/>
        <w:jc w:val="left"/>
        <w:rPr>
          <w:del w:id="1997" w:author="Author" w:date="2016-05-27T16:08:00Z"/>
          <w:rFonts w:asciiTheme="minorHAnsi" w:hAnsiTheme="minorHAnsi" w:cs="Times New Roman"/>
          <w:color w:val="auto"/>
        </w:rPr>
      </w:pPr>
      <w:del w:id="1998" w:author="Author" w:date="2016-05-27T16:08:00Z">
        <w:r w:rsidRPr="00B6270E" w:rsidDel="006C28BB">
          <w:rPr>
            <w:rFonts w:asciiTheme="minorHAnsi" w:eastAsia="SimSun" w:hAnsiTheme="minorHAnsi" w:cs="Times New Roman"/>
            <w:color w:val="auto"/>
            <w:kern w:val="2"/>
            <w:lang w:eastAsia="zh-CN"/>
          </w:rPr>
          <w:delText xml:space="preserve">We designed this apparatus </w:delText>
        </w:r>
        <w:r w:rsidR="00CB093E" w:rsidRPr="00B6270E" w:rsidDel="006C28BB">
          <w:rPr>
            <w:rFonts w:asciiTheme="minorHAnsi" w:eastAsia="SimSun" w:hAnsiTheme="minorHAnsi" w:cs="Times New Roman"/>
            <w:color w:val="auto"/>
            <w:kern w:val="2"/>
            <w:lang w:eastAsia="zh-CN"/>
          </w:rPr>
          <w:delText xml:space="preserve">with </w:delText>
        </w:r>
        <w:r w:rsidRPr="00B6270E" w:rsidDel="006C28BB">
          <w:rPr>
            <w:rFonts w:asciiTheme="minorHAnsi" w:eastAsia="SimSun" w:hAnsiTheme="minorHAnsi" w:cs="Times New Roman"/>
            <w:color w:val="auto"/>
            <w:kern w:val="2"/>
            <w:lang w:eastAsia="zh-CN"/>
          </w:rPr>
          <w:delText xml:space="preserve">flexibility in mind. </w:delText>
        </w:r>
        <w:r w:rsidR="00374EE1" w:rsidRPr="00B6270E" w:rsidDel="006C28BB">
          <w:rPr>
            <w:rFonts w:asciiTheme="minorHAnsi" w:eastAsia="SimSun" w:hAnsiTheme="minorHAnsi" w:cs="Times New Roman"/>
            <w:color w:val="auto"/>
            <w:kern w:val="2"/>
            <w:lang w:eastAsia="zh-CN"/>
          </w:rPr>
          <w:delText xml:space="preserve">All of the code used is free and open-source. </w:delText>
        </w:r>
        <w:r w:rsidR="003C363D" w:rsidRPr="00B6270E" w:rsidDel="006C28BB">
          <w:rPr>
            <w:rFonts w:asciiTheme="minorHAnsi" w:hAnsiTheme="minorHAnsi" w:cs="Times New Roman"/>
            <w:color w:val="auto"/>
          </w:rPr>
          <w:delText xml:space="preserve">The image analysis </w:delText>
        </w:r>
        <w:r w:rsidR="009E30EF" w:rsidRPr="00B6270E" w:rsidDel="006C28BB">
          <w:rPr>
            <w:rFonts w:asciiTheme="minorHAnsi" w:hAnsiTheme="minorHAnsi" w:cs="Times New Roman"/>
            <w:color w:val="auto"/>
          </w:rPr>
          <w:delText>process</w:delText>
        </w:r>
        <w:r w:rsidR="003C363D" w:rsidRPr="00B6270E" w:rsidDel="006C28BB">
          <w:rPr>
            <w:rFonts w:asciiTheme="minorHAnsi" w:hAnsiTheme="minorHAnsi" w:cs="Times New Roman"/>
            <w:color w:val="auto"/>
          </w:rPr>
          <w:delText xml:space="preserve"> to segment cells </w:delText>
        </w:r>
        <w:r w:rsidR="009E30EF" w:rsidRPr="00B6270E" w:rsidDel="006C28BB">
          <w:rPr>
            <w:rFonts w:asciiTheme="minorHAnsi" w:hAnsiTheme="minorHAnsi" w:cs="Times New Roman"/>
            <w:color w:val="auto"/>
          </w:rPr>
          <w:delText>is simple and runs quickly</w:delText>
        </w:r>
        <w:r w:rsidR="007253C5" w:rsidRPr="00B6270E" w:rsidDel="006C28BB">
          <w:rPr>
            <w:rFonts w:asciiTheme="minorHAnsi" w:hAnsiTheme="minorHAnsi" w:cs="Times New Roman"/>
            <w:color w:val="auto"/>
          </w:rPr>
          <w:delText>.  Additional analys</w:delText>
        </w:r>
        <w:r w:rsidR="00CA6262" w:rsidRPr="00B6270E" w:rsidDel="006C28BB">
          <w:rPr>
            <w:rFonts w:asciiTheme="minorHAnsi" w:hAnsiTheme="minorHAnsi" w:cs="Times New Roman"/>
            <w:color w:val="auto"/>
          </w:rPr>
          <w:delText>i</w:delText>
        </w:r>
        <w:r w:rsidR="007253C5" w:rsidRPr="00B6270E" w:rsidDel="006C28BB">
          <w:rPr>
            <w:rFonts w:asciiTheme="minorHAnsi" w:hAnsiTheme="minorHAnsi" w:cs="Times New Roman"/>
            <w:color w:val="auto"/>
          </w:rPr>
          <w:delText xml:space="preserve">s </w:delText>
        </w:r>
        <w:r w:rsidR="009E30EF" w:rsidRPr="00B6270E" w:rsidDel="006C28BB">
          <w:rPr>
            <w:rFonts w:asciiTheme="minorHAnsi" w:hAnsiTheme="minorHAnsi" w:cs="Times New Roman"/>
            <w:color w:val="auto"/>
          </w:rPr>
          <w:delText>could be implemented by recording user input while analyzing a representative image with the FIJI graphic user interface. Data collected from an experiment can be retrospectively analyzed and</w:delText>
        </w:r>
        <w:r w:rsidR="00017129" w:rsidRPr="00B6270E" w:rsidDel="006C28BB">
          <w:rPr>
            <w:rFonts w:asciiTheme="minorHAnsi" w:hAnsiTheme="minorHAnsi" w:cs="Times New Roman"/>
            <w:color w:val="auto"/>
          </w:rPr>
          <w:delText xml:space="preserve"> </w:delText>
        </w:r>
        <w:r w:rsidR="009E30EF" w:rsidRPr="00B6270E" w:rsidDel="006C28BB">
          <w:rPr>
            <w:rFonts w:asciiTheme="minorHAnsi" w:hAnsiTheme="minorHAnsi" w:cs="Times New Roman"/>
            <w:color w:val="auto"/>
          </w:rPr>
          <w:delText xml:space="preserve">is not lost if an experiment ends abruptly. </w:delText>
        </w:r>
        <w:r w:rsidR="00374EE1" w:rsidRPr="00B6270E" w:rsidDel="006C28BB">
          <w:rPr>
            <w:rFonts w:asciiTheme="minorHAnsi" w:hAnsiTheme="minorHAnsi" w:cs="Times New Roman"/>
          </w:rPr>
          <w:delText>The microcontroller could</w:delText>
        </w:r>
        <w:r w:rsidR="00E5497F" w:rsidRPr="00B6270E" w:rsidDel="006C28BB">
          <w:rPr>
            <w:rFonts w:asciiTheme="minorHAnsi" w:hAnsiTheme="minorHAnsi" w:cs="Times New Roman"/>
          </w:rPr>
          <w:delText xml:space="preserve"> be modified to set time-</w:delText>
        </w:r>
        <w:r w:rsidR="00374EE1" w:rsidRPr="00B6270E" w:rsidDel="006C28BB">
          <w:rPr>
            <w:rFonts w:asciiTheme="minorHAnsi" w:hAnsiTheme="minorHAnsi" w:cs="Times New Roman"/>
          </w:rPr>
          <w:delText xml:space="preserve">varying dilution rates or temperature set points. </w:delText>
        </w:r>
        <w:r w:rsidR="002A16EA" w:rsidRPr="00B6270E" w:rsidDel="006C28BB">
          <w:rPr>
            <w:rFonts w:asciiTheme="minorHAnsi" w:hAnsiTheme="minorHAnsi" w:cs="Times New Roman"/>
            <w:color w:val="auto"/>
          </w:rPr>
          <w:delText>A blue LED array was chosen for inducing our optogenetic system but</w:delText>
        </w:r>
        <w:r w:rsidR="007A54FE" w:rsidRPr="00B6270E" w:rsidDel="006C28BB">
          <w:rPr>
            <w:rFonts w:asciiTheme="minorHAnsi" w:hAnsiTheme="minorHAnsi" w:cs="Times New Roman"/>
            <w:color w:val="auto"/>
          </w:rPr>
          <w:delText xml:space="preserve"> it</w:delText>
        </w:r>
        <w:r w:rsidR="002A16EA" w:rsidRPr="00B6270E" w:rsidDel="006C28BB">
          <w:rPr>
            <w:rFonts w:asciiTheme="minorHAnsi" w:hAnsiTheme="minorHAnsi" w:cs="Times New Roman"/>
            <w:color w:val="auto"/>
          </w:rPr>
          <w:delText xml:space="preserve"> could be replaced with LED</w:delText>
        </w:r>
        <w:r w:rsidR="007A54FE" w:rsidRPr="00B6270E" w:rsidDel="006C28BB">
          <w:rPr>
            <w:rFonts w:asciiTheme="minorHAnsi" w:hAnsiTheme="minorHAnsi" w:cs="Times New Roman"/>
            <w:color w:val="auto"/>
          </w:rPr>
          <w:delText>s</w:delText>
        </w:r>
        <w:r w:rsidR="002A16EA" w:rsidRPr="00B6270E" w:rsidDel="006C28BB">
          <w:rPr>
            <w:rFonts w:asciiTheme="minorHAnsi" w:hAnsiTheme="minorHAnsi" w:cs="Times New Roman"/>
            <w:color w:val="auto"/>
          </w:rPr>
          <w:delText xml:space="preserve"> of different colors. </w:delText>
        </w:r>
        <w:r w:rsidR="00C14247" w:rsidRPr="00B6270E" w:rsidDel="006C28BB">
          <w:rPr>
            <w:rFonts w:asciiTheme="minorHAnsi" w:hAnsiTheme="minorHAnsi" w:cs="Times New Roman"/>
            <w:color w:val="auto"/>
          </w:rPr>
          <w:delText>T</w:delText>
        </w:r>
        <w:r w:rsidRPr="00B6270E" w:rsidDel="006C28BB">
          <w:rPr>
            <w:rFonts w:asciiTheme="minorHAnsi" w:hAnsiTheme="minorHAnsi" w:cs="Times New Roman"/>
            <w:color w:val="auto"/>
          </w:rPr>
          <w:delText>here are additional input and output pins available on the microcontroller as well as</w:delText>
        </w:r>
        <w:r w:rsidR="002A16EA" w:rsidRPr="00B6270E" w:rsidDel="006C28BB">
          <w:rPr>
            <w:rFonts w:asciiTheme="minorHAnsi" w:hAnsiTheme="minorHAnsi" w:cs="Times New Roman"/>
            <w:color w:val="auto"/>
          </w:rPr>
          <w:delText xml:space="preserve"> pin holes for</w:delText>
        </w:r>
        <w:r w:rsidRPr="00B6270E" w:rsidDel="006C28BB">
          <w:rPr>
            <w:rFonts w:asciiTheme="minorHAnsi" w:hAnsiTheme="minorHAnsi" w:cs="Times New Roman"/>
            <w:color w:val="auto"/>
          </w:rPr>
          <w:delText xml:space="preserve"> an additional MOSFET switch and relay switch</w:delText>
        </w:r>
        <w:r w:rsidR="002A16EA" w:rsidRPr="00B6270E" w:rsidDel="006C28BB">
          <w:rPr>
            <w:rFonts w:asciiTheme="minorHAnsi" w:hAnsiTheme="minorHAnsi" w:cs="Times New Roman"/>
            <w:color w:val="auto"/>
          </w:rPr>
          <w:delText xml:space="preserve"> on the printed circuit board</w:delText>
        </w:r>
        <w:r w:rsidR="007A54FE" w:rsidRPr="00B6270E" w:rsidDel="006C28BB">
          <w:rPr>
            <w:rFonts w:asciiTheme="minorHAnsi" w:hAnsiTheme="minorHAnsi" w:cs="Times New Roman"/>
            <w:color w:val="auto"/>
          </w:rPr>
          <w:delText xml:space="preserve"> that</w:delText>
        </w:r>
        <w:r w:rsidRPr="00B6270E" w:rsidDel="006C28BB">
          <w:rPr>
            <w:rFonts w:asciiTheme="minorHAnsi" w:hAnsiTheme="minorHAnsi" w:cs="Times New Roman"/>
            <w:color w:val="auto"/>
          </w:rPr>
          <w:delText xml:space="preserve"> make it easy for this system to be adap</w:delText>
        </w:r>
        <w:r w:rsidR="002A16EA" w:rsidRPr="00B6270E" w:rsidDel="006C28BB">
          <w:rPr>
            <w:rFonts w:asciiTheme="minorHAnsi" w:hAnsiTheme="minorHAnsi" w:cs="Times New Roman"/>
            <w:color w:val="auto"/>
          </w:rPr>
          <w:delText xml:space="preserve">ted for more complex purposes. </w:delText>
        </w:r>
        <w:r w:rsidR="00C14247" w:rsidRPr="00B6270E" w:rsidDel="006C28BB">
          <w:rPr>
            <w:rFonts w:asciiTheme="minorHAnsi" w:hAnsiTheme="minorHAnsi" w:cs="Times New Roman"/>
            <w:color w:val="auto"/>
          </w:rPr>
          <w:delText xml:space="preserve">For example, the additional MOSFET could be used to control a solenoid pinch valve to dynamically regulate fluid flow and the relay switch could be used to turn off ambient lights when images are acquired. </w:delText>
        </w:r>
        <w:r w:rsidRPr="00B6270E" w:rsidDel="006C28BB">
          <w:rPr>
            <w:rFonts w:asciiTheme="minorHAnsi" w:hAnsiTheme="minorHAnsi" w:cs="Times New Roman"/>
            <w:color w:val="auto"/>
          </w:rPr>
          <w:delText xml:space="preserve"> </w:delText>
        </w:r>
      </w:del>
    </w:p>
    <w:p w14:paraId="699DAE23" w14:textId="77777777" w:rsidR="00D70551" w:rsidRPr="00B6270E" w:rsidDel="006C28BB" w:rsidRDefault="001716A1" w:rsidP="00ED44A3">
      <w:pPr>
        <w:spacing w:after="0" w:line="240" w:lineRule="auto"/>
        <w:ind w:firstLine="720"/>
        <w:jc w:val="left"/>
        <w:rPr>
          <w:ins w:id="1999" w:author="Author" w:date="2016-05-23T14:40:00Z"/>
          <w:del w:id="2000" w:author="Author" w:date="2016-05-27T16:08:00Z"/>
          <w:rFonts w:asciiTheme="minorHAnsi" w:hAnsiTheme="minorHAnsi" w:cs="Times New Roman"/>
          <w:color w:val="auto"/>
        </w:rPr>
      </w:pPr>
      <w:del w:id="2001" w:author="Author" w:date="2016-05-27T16:08:00Z">
        <w:r w:rsidRPr="00B6270E" w:rsidDel="006C28BB">
          <w:rPr>
            <w:rFonts w:asciiTheme="minorHAnsi" w:hAnsiTheme="minorHAnsi" w:cs="Times New Roman"/>
            <w:color w:val="auto"/>
          </w:rPr>
          <w:delText>There are</w:delText>
        </w:r>
        <w:r w:rsidR="003520C9" w:rsidRPr="00B6270E" w:rsidDel="006C28BB">
          <w:rPr>
            <w:rFonts w:asciiTheme="minorHAnsi" w:hAnsiTheme="minorHAnsi" w:cs="Times New Roman"/>
            <w:color w:val="auto"/>
          </w:rPr>
          <w:delText xml:space="preserve"> intrinsic limitation</w:delText>
        </w:r>
        <w:r w:rsidR="00595D4C" w:rsidRPr="00B6270E" w:rsidDel="006C28BB">
          <w:rPr>
            <w:rFonts w:asciiTheme="minorHAnsi" w:hAnsiTheme="minorHAnsi" w:cs="Times New Roman"/>
            <w:color w:val="auto"/>
          </w:rPr>
          <w:delText>s</w:delText>
        </w:r>
        <w:r w:rsidR="003520C9"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to this protocol to consider when planning an experiment or analyzing results.</w:delText>
        </w:r>
        <w:r w:rsidR="007A54FE" w:rsidRPr="00B6270E" w:rsidDel="006C28BB">
          <w:rPr>
            <w:rFonts w:asciiTheme="minorHAnsi" w:hAnsiTheme="minorHAnsi" w:cs="Times New Roman"/>
            <w:color w:val="auto"/>
          </w:rPr>
          <w:delText xml:space="preserve"> D</w:delText>
        </w:r>
        <w:r w:rsidR="003520C9" w:rsidRPr="00B6270E" w:rsidDel="006C28BB">
          <w:rPr>
            <w:rFonts w:asciiTheme="minorHAnsi" w:hAnsiTheme="minorHAnsi" w:cs="Times New Roman"/>
            <w:color w:val="auto"/>
          </w:rPr>
          <w:delText>epending on the dilution rate and length of tube</w:delText>
        </w:r>
        <w:r w:rsidR="007A54FE" w:rsidRPr="00B6270E" w:rsidDel="006C28BB">
          <w:rPr>
            <w:rFonts w:asciiTheme="minorHAnsi" w:hAnsiTheme="minorHAnsi" w:cs="Times New Roman"/>
            <w:color w:val="auto"/>
          </w:rPr>
          <w:delText xml:space="preserve"> used</w:delText>
        </w:r>
        <w:r w:rsidR="003520C9" w:rsidRPr="00B6270E" w:rsidDel="006C28BB">
          <w:rPr>
            <w:rFonts w:asciiTheme="minorHAnsi" w:hAnsiTheme="minorHAnsi" w:cs="Times New Roman"/>
            <w:color w:val="auto"/>
          </w:rPr>
          <w:delText>,</w:delText>
        </w:r>
        <w:r w:rsidR="007A54FE" w:rsidRPr="00B6270E" w:rsidDel="006C28BB">
          <w:rPr>
            <w:rFonts w:asciiTheme="minorHAnsi" w:hAnsiTheme="minorHAnsi" w:cs="Times New Roman"/>
            <w:color w:val="auto"/>
          </w:rPr>
          <w:delText xml:space="preserve"> there is a timeframe of roughly 10 minutes</w:delText>
        </w:r>
        <w:r w:rsidR="003520C9" w:rsidRPr="00B6270E" w:rsidDel="006C28BB">
          <w:rPr>
            <w:rFonts w:asciiTheme="minorHAnsi" w:hAnsiTheme="minorHAnsi" w:cs="Times New Roman"/>
            <w:color w:val="auto"/>
          </w:rPr>
          <w:delText xml:space="preserve"> </w:delText>
        </w:r>
        <w:r w:rsidR="00CB093E" w:rsidRPr="00B6270E" w:rsidDel="006C28BB">
          <w:rPr>
            <w:rFonts w:asciiTheme="minorHAnsi" w:hAnsiTheme="minorHAnsi" w:cs="Times New Roman"/>
            <w:color w:val="auto"/>
          </w:rPr>
          <w:delText xml:space="preserve">during which </w:delText>
        </w:r>
        <w:r w:rsidR="003520C9" w:rsidRPr="00B6270E" w:rsidDel="006C28BB">
          <w:rPr>
            <w:rFonts w:asciiTheme="minorHAnsi" w:hAnsiTheme="minorHAnsi" w:cs="Times New Roman"/>
            <w:color w:val="auto"/>
          </w:rPr>
          <w:delText xml:space="preserve">the cell culture </w:delText>
        </w:r>
        <w:r w:rsidR="007A54FE" w:rsidRPr="00B6270E" w:rsidDel="006C28BB">
          <w:rPr>
            <w:rFonts w:asciiTheme="minorHAnsi" w:hAnsiTheme="minorHAnsi" w:cs="Times New Roman"/>
            <w:color w:val="auto"/>
          </w:rPr>
          <w:delText xml:space="preserve">is pumped </w:delText>
        </w:r>
        <w:r w:rsidR="003520C9" w:rsidRPr="00B6270E" w:rsidDel="006C28BB">
          <w:rPr>
            <w:rFonts w:asciiTheme="minorHAnsi" w:hAnsiTheme="minorHAnsi" w:cs="Times New Roman"/>
            <w:color w:val="auto"/>
          </w:rPr>
          <w:delText>from the culturing vessel to the microscope</w:delText>
        </w:r>
        <w:r w:rsidR="00CB093E"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 xml:space="preserve">Therefore, it is not well suited to studying events </w:delText>
        </w:r>
        <w:r w:rsidR="007A54FE" w:rsidRPr="00B6270E" w:rsidDel="006C28BB">
          <w:rPr>
            <w:rFonts w:asciiTheme="minorHAnsi" w:hAnsiTheme="minorHAnsi" w:cs="Times New Roman"/>
            <w:color w:val="auto"/>
          </w:rPr>
          <w:delText>occurring over</w:delText>
        </w:r>
        <w:r w:rsidRPr="00B6270E" w:rsidDel="006C28BB">
          <w:rPr>
            <w:rFonts w:asciiTheme="minorHAnsi" w:hAnsiTheme="minorHAnsi" w:cs="Times New Roman"/>
            <w:color w:val="auto"/>
          </w:rPr>
          <w:delText xml:space="preserve"> shorter timescales.</w:delText>
        </w:r>
        <w:r w:rsidR="00215C2C"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 xml:space="preserve"> </w:delText>
        </w:r>
        <w:r w:rsidR="003520C9" w:rsidRPr="00B6270E" w:rsidDel="006C28BB">
          <w:rPr>
            <w:rFonts w:asciiTheme="minorHAnsi" w:hAnsiTheme="minorHAnsi" w:cs="Times New Roman"/>
            <w:color w:val="auto"/>
          </w:rPr>
          <w:delText>Also, while a</w:delText>
        </w:r>
        <w:r w:rsidR="00A45E10" w:rsidRPr="00B6270E" w:rsidDel="006C28BB">
          <w:rPr>
            <w:rFonts w:asciiTheme="minorHAnsi" w:hAnsiTheme="minorHAnsi" w:cs="Times New Roman"/>
            <w:color w:val="auto"/>
          </w:rPr>
          <w:delText>n experiment can run continuously for about ten days, limited o</w:delText>
        </w:r>
        <w:r w:rsidR="003520C9" w:rsidRPr="00B6270E" w:rsidDel="006C28BB">
          <w:rPr>
            <w:rFonts w:asciiTheme="minorHAnsi" w:hAnsiTheme="minorHAnsi" w:cs="Times New Roman"/>
            <w:color w:val="auto"/>
          </w:rPr>
          <w:delText xml:space="preserve">nly by the volume of media, the </w:delText>
        </w:r>
        <w:r w:rsidR="00A45E10" w:rsidRPr="00B6270E" w:rsidDel="006C28BB">
          <w:rPr>
            <w:rFonts w:asciiTheme="minorHAnsi" w:hAnsiTheme="minorHAnsi" w:cs="Times New Roman"/>
            <w:color w:val="auto"/>
          </w:rPr>
          <w:delText>evolution of the cell culture must be considered as the duration of the experiment increases.</w:delText>
        </w:r>
        <w:r w:rsidRPr="00B6270E" w:rsidDel="006C28BB">
          <w:rPr>
            <w:rFonts w:asciiTheme="minorHAnsi" w:hAnsiTheme="minorHAnsi" w:cs="Times New Roman"/>
            <w:color w:val="auto"/>
          </w:rPr>
          <w:delText xml:space="preserve"> </w:delText>
        </w:r>
        <w:r w:rsidR="0018263D" w:rsidRPr="00B6270E" w:rsidDel="006C28BB">
          <w:rPr>
            <w:rFonts w:asciiTheme="minorHAnsi" w:hAnsiTheme="minorHAnsi" w:cs="Times New Roman"/>
            <w:color w:val="auto"/>
          </w:rPr>
          <w:delText>The limiting nutrient of the media has profound effects on metabolism and gene expression</w:delText>
        </w:r>
        <w:r w:rsidR="00C67EC7" w:rsidRPr="00685B08" w:rsidDel="006C28BB">
          <w:rPr>
            <w:rFonts w:asciiTheme="minorHAnsi" w:hAnsiTheme="minorHAnsi" w:cs="Times New Roman"/>
            <w:color w:val="auto"/>
          </w:rPr>
          <w:fldChar w:fldCharType="begin" w:fldLock="1"/>
        </w:r>
        <w:r w:rsidR="004011B3" w:rsidRPr="006C28BB" w:rsidDel="006C28BB">
          <w:rPr>
            <w:rFonts w:asciiTheme="minorHAnsi" w:hAnsiTheme="minorHAnsi" w:cs="Times New Roman"/>
            <w:color w:val="auto"/>
          </w:rPr>
          <w:delInstrText>ADDIN CSL_CITATION { "citationItems" : [ { "id" : "ITEM-1", "itemData" : { "DOI" : "10.1091/mbc.E07-08-0779", "ISSN" : "1939-4586", "PMID" : "17959824", "abstract" : "We studied the relationship between growth rate and genome-wide gene expression, cell cycle progression, and glucose metabolism in 36 steady-state continuous cultures limited by one of six different nutrients (glucose, ammonium, sulfate, phosphate, uracil, or leucine). The expression of more than one quarter of all yeast genes is linearly correlated with growth rate, independent of the limiting nutrient. The subset of negatively growth-correlated genes is most enriched for peroxisomal functions, whereas positively correlated genes mainly encode ribosomal functions. Many (not all) genes associated with stress response are strongly correlated with growth rate, as are genes that are periodically expressed under conditions of metabolic cycling. We confirmed a linear relationship between growth rate and the fraction of the cell population in the G0/G1 cell cycle phase, independent of limiting nutrient. Cultures limited by auxotrophic requirements wasted excess glucose, whereas those limited on phosphate, sulfate, or ammonia did not; this phenomenon (reminiscent of the \"Warburg effect\" in cancer cells) was confirmed in batch cultures. Using an aggregate of gene expression values, we predict (in both continuous and batch cultures) an \"instantaneous growth rate.\" This concept is useful in interpreting the system-level connections among growth rate, metabolism, stress, and the cell cycle.", "author" : [ { "dropping-particle" : "", "family" : "Brauer", "given" : "Matthew J", "non-dropping-particle" : "", "parse-names" : false, "suffix" : "" }, { "dropping-particle" : "", "family" : "Huttenhower", "given" : "Curtis", "non-dropping-particle" : "", "parse-names" : false, "suffix" : "" }, { "dropping-particle" : "", "family" : "Airoldi", "given" : "Edoardo M", "non-dropping-particle" : "", "parse-names" : false, "suffix" : "" }, { "dropping-particle" : "", "family" : "Rosenstein", "given" : "Rachel", "non-dropping-particle" : "", "parse-names" : false, "suffix" : "" }, { "dropping-particle" : "", "family" : "Matese", "given" : "John C", "non-dropping-particle" : "", "parse-names" : false, "suffix" : "" }, { "dropping-particle" : "", "family" : "Gresham", "given" : "David", "non-dropping-particle" : "", "parse-names" : false, "suffix" : "" }, { "dropping-particle" : "", "family" : "Boer", "given" : "Viktor M", "non-dropping-particle" : "", "parse-names" : false, "suffix" : "" }, { "dropping-particle" : "", "family" : "Troyanskaya", "given" : "Olga G", "non-dropping-particle" : "", "parse-names" : false, "suffix" : "" }, { "dropping-particle" : "", "family" : "Botstein", "given" : "David", "non-dropping-particle" : "", "parse-names" : false, "suffix" : "" } ], "container-title" : "Molecular biology of the cell", "id" : "ITEM-1", "issue" : "1", "issued" : { "date-parts" : [ [ "2008", "1" ] ] }, "note" : "Limiting nutrient affects gene expression", "page" : "352-67", "title" : "Coordination of growth rate, cell cycle, stress response, and metabolic activity in yeast.", "type" : "article-journal", "volume" : "19" }, "uris" : [ "http://www.mendeley.com/documents/?uuid=4be1b6b0-7a6f-47b2-8d94-36c557988df8" ] }, { "id" : "ITEM-2", "itemData" : { "DOI" : "10.1091/mbc.E09-07-0597", "ISSN" : "1939-4586", "PMID" : "19889834", "abstract" : "Microbes tailor their growth rate to nutrient availability. Here, we measured, using liquid chromatography-mass spectrometry, &gt;100 intracellular metabolites in steady-state cultures of Saccharomyces cerevisiae growing at five different rates and in each of five different limiting nutrients. In contrast to gene transcripts, where approximately 25% correlated with growth rate irrespective of the nature of the limiting nutrient, metabolite concentrations were highly sensitive to the limiting nutrient's identity. Nitrogen (ammonium) and carbon (glucose) limitation were characterized by low intracellular amino acid and high nucleotide levels, whereas phosphorus (phosphate) limitation resulted in the converse. Low adenylate energy charge was found selectively in phosphorus limitation, suggesting the energy charge may actually measure phosphorus availability. Particularly strong concentration responses occurred in metabolites closely linked to the limiting nutrient, e.g., glutamine in nitrogen limitation, ATP in phosphorus limitation, and pyruvate in carbon limitation. A simple but physically realistic model involving the availability of these metabolites was adequate to account for cellular growth rate. The complete data can be accessed at the interactive website http://growthrate.princeton.edu/metabolome.", "author" : [ { "dropping-particle" : "", "family" : "Boer", "given" : "Viktor M", "non-dropping-particle" : "", "parse-names" : false, "suffix" : "" }, { "dropping-particle" : "", "family" : "Crutchfield", "given" : "Christopher A", "non-dropping-particle" : "", "parse-names" : false, "suffix" : "" }, { "dropping-particle" : "", "family" : "Bradley", "given" : "Patrick H", "non-dropping-particle" : "", "parse-names" : false, "suffix" : "" }, { "dropping-particle" : "", "family" : "Botstein", "given" : "David", "non-dropping-particle" : "", "parse-names" : false, "suffix" : "" }, { "dropping-particle" : "", "family" : "Rabinowitz", "given" : "Joshua D", "non-dropping-particle" : "", "parse-names" : false, "suffix" : "" } ], "container-title" : "Molecular biology of the cell", "id" : "ITEM-2", "issue" : "1", "issued" : { "date-parts" : [ [ "2010", "1", "1" ] ] }, "note" : "Limiting nutrient affects gene expression", "page" : "198-211", "title" : "Growth-limiting intracellular metabolites in yeast growing under diverse nutrient limitations.", "type" : "article-journal", "volume" : "21" }, "uris" : [ "http://www.mendeley.com/documents/?uuid=b09f4e18-c893-4c32-a50f-04d752587548" ] }, { "id" : "ITEM-3", "itemData" : { "author" : [ { "dropping-particle" : "", "family" : "Markham", "given" : "By E", "non-dropping-particle" : "", "parse-names" : false, "suffix" : "" }, { "dropping-particle" : "", "family" : "Byrne", "given" : "W J", "non-dropping-particle" : "", "parse-names" : false, "suffix" : "" }, { "dropping-particle" : "", "family" : "Methods", "given" : "Experimental", "non-dropping-particle" : "", "parse-names" : false, "suffix" : "" } ], "container-title" : "Journal of the Institute of Brewing", "id" : "ITEM-3", "issued" : { "date-parts" : [ [ "1967" ] ] }, "page" : "271-273", "title" : "Uptake, storage and utilization of phosphate by yeast", "type" : "article-journal", "volume" : "73" }, "uris" : [ "http://www.mendeley.com/documents/?uuid=83588102-a5f1-4c8f-a419-8b45e75f6c5b" ] }, { "id" : "ITEM-4", "itemData" : { "DOI" : "10.1186/1475-2859-10-104", "ISSN" : "1475-2859", "PMID" : "22151908", "abstract" : "The adaptation of unicellular organisms like Saccharomyces cerevisiae to alternating nutrient availability is of great fundamental and applied interest, as understanding how eukaryotic cells respond to variations in their nutrient supply has implications spanning from physiological insights to biotechnological applications.", "author" : [ { "dropping-particle" : "", "family" : "Kazemi Seresht", "given" : "Ali", "non-dropping-particle" : "", "parse-names" : false, "suffix" : "" }, { "dropping-particle" : "", "family" : "Palmqvist", "given" : "Eva Akke", "non-dropping-particle" : "", "parse-names" : false, "suffix" : "" }, { "dropping-particle" : "", "family" : "Olsson", "given" : "Lisbeth", "non-dropping-particle" : "", "parse-names" : false, "suffix" : "" } ], "container-title" : "Microbial cell factories", "id" : "ITEM-4", "issue" : "1", "issued" : { "date-parts" : [ [ "2011" ] ] }, "page" : "104", "title" : "The impact of phosphate scarcity on pharmaceutical protein production in S. cerevisiae: linking transcriptomic insights to phenotypic responses.", "type" : "article-journal", "volume" : "10" }, "uris" : [ "http://www.mendeley.com/documents/?uuid=383aac5a-15ef-49ef-a5bd-438fd1ffd63e", "http://www.mendeley.com/documents/?uuid=ddf6c0b9-67b4-4260-abeb-8422eb3e630d" ] }, { "id" : "ITEM-5", "itemData" : { "DOI" : "10.3390/metabo4010001", "ISSN" : "2218-1989", "PMID" : "24958385", "abstract" : "An overview was made to understand the regulation system of a bacterial cell such as Escherichia coli in response to nutrient limitation such as carbon, nitrogen, phosphate, sulfur, ion sources, and environmental stresses such as oxidative stress, acid shock, heat shock, and solvent stresses. It is quite important to understand how the cell detects environmental signals, integrate such information, and how the cell system is regulated. As for catabolite regulation, F1,6B P (FDP), PEP, and PYR play important roles in enzyme level regulation together with transcriptional regulation by such transcription factors as Cra, Fis, CsrA, and cAMP-Crp. \u03b1KG plays an important role in the coordinated control between carbon (C)- and nitrogen (N)-limitations, where \u03b1KG inhibits enzyme I (EI) of phosphotransferase system (PTS), thus regulating the glucose uptake rate in accordance with N level. As such, multiple regulation systems are co-ordinated for the cell synthesis and energy generation against nutrient limitations and environmental stresses. As for oxidative stress, the TCA cycle both generates and scavenges the reactive oxygen species (ROSs), where NADPH produced at ICDH and the oxidative pentose phosphate pathways play an important role in coping with oxidative stress. Solvent resistant mechanism was also considered for the stresses caused by biofuels and biochemicals production in the cell.", "author" : [ { "dropping-particle" : "", "family" : "Shimizu", "given" : "Kazuyuki", "non-dropping-particle" : "", "parse-names" : false, "suffix" : "" } ], "container-title" : "Metabolites", "id" : "ITEM-5", "issue" : "1", "issued" : { "date-parts" : [ [ "2013", "1" ] ] }, "page" : "1-35", "title" : "Regulation Systems of Bacteria such as Escherichia coli in Response to Nutrient Limitation and Environmental Stresses.", "type" : "article-journal", "volume" : "4" }, "uris" : [ "http://www.mendeley.com/documents/?uuid=bb8f69f3-d306-452e-9779-09569c6de78f" ] } ], "mendeley" : { "formattedCitation" : "&lt;sup&gt;43\u201347&lt;/sup&gt;", "plainTextFormattedCitation" : "43\u201347", "previouslyFormattedCitation" : "&lt;sup&gt;43\u201347&lt;/sup&gt;" }, "properties" : { "noteIndex" : 0 }, "schema" : "https://github.com/citation-style-language/schema/raw/master/csl-citation.json" }</w:delInstrText>
        </w:r>
        <w:r w:rsidR="00C67EC7" w:rsidRPr="00B6270E" w:rsidDel="006C28BB">
          <w:rPr>
            <w:rFonts w:asciiTheme="minorHAnsi" w:hAnsiTheme="minorHAnsi" w:cs="Times New Roman"/>
            <w:color w:val="auto"/>
            <w:rPrChange w:id="2002" w:author="Author" w:date="2016-05-27T14:08:00Z">
              <w:rPr>
                <w:rFonts w:asciiTheme="minorHAnsi" w:hAnsiTheme="minorHAnsi" w:cs="Times New Roman"/>
                <w:color w:val="auto"/>
              </w:rPr>
            </w:rPrChange>
          </w:rPr>
          <w:fldChar w:fldCharType="separate"/>
        </w:r>
        <w:r w:rsidR="0018263D" w:rsidRPr="006C28BB" w:rsidDel="006C28BB">
          <w:rPr>
            <w:rFonts w:asciiTheme="minorHAnsi" w:hAnsiTheme="minorHAnsi" w:cs="Times New Roman"/>
            <w:noProof/>
            <w:color w:val="auto"/>
            <w:vertAlign w:val="superscript"/>
          </w:rPr>
          <w:delText>43–47</w:delText>
        </w:r>
        <w:r w:rsidR="00C67EC7" w:rsidRPr="00B6270E" w:rsidDel="006C28BB">
          <w:rPr>
            <w:rFonts w:asciiTheme="minorHAnsi" w:hAnsiTheme="minorHAnsi" w:cs="Times New Roman"/>
            <w:color w:val="auto"/>
            <w:rPrChange w:id="2003" w:author="Author" w:date="2016-05-27T14:08:00Z">
              <w:rPr>
                <w:rFonts w:asciiTheme="minorHAnsi" w:hAnsiTheme="minorHAnsi" w:cs="Times New Roman"/>
                <w:color w:val="auto"/>
              </w:rPr>
            </w:rPrChange>
          </w:rPr>
          <w:fldChar w:fldCharType="end"/>
        </w:r>
        <w:r w:rsidR="0018263D" w:rsidRPr="00B6270E" w:rsidDel="006C28BB">
          <w:rPr>
            <w:rFonts w:asciiTheme="minorHAnsi" w:hAnsiTheme="minorHAnsi" w:cs="Times New Roman"/>
            <w:color w:val="auto"/>
          </w:rPr>
          <w:delText xml:space="preserve"> and should be determined based on the aspect of physiology under study. </w:delText>
        </w:r>
        <w:r w:rsidRPr="00B6270E" w:rsidDel="006C28BB">
          <w:rPr>
            <w:rFonts w:asciiTheme="minorHAnsi" w:hAnsiTheme="minorHAnsi" w:cs="Times New Roman"/>
            <w:color w:val="auto"/>
          </w:rPr>
          <w:delText>When analyzing results, the images</w:delText>
        </w:r>
        <w:r w:rsidR="007A54FE" w:rsidRPr="00B6270E" w:rsidDel="006C28BB">
          <w:rPr>
            <w:rFonts w:asciiTheme="minorHAnsi" w:hAnsiTheme="minorHAnsi" w:cs="Times New Roman"/>
            <w:color w:val="auto"/>
          </w:rPr>
          <w:delText>—</w:delText>
        </w:r>
        <w:r w:rsidRPr="00B6270E" w:rsidDel="006C28BB">
          <w:rPr>
            <w:rFonts w:asciiTheme="minorHAnsi" w:hAnsiTheme="minorHAnsi" w:cs="Times New Roman"/>
            <w:color w:val="auto"/>
          </w:rPr>
          <w:delText>especially the images from outlying data points</w:delText>
        </w:r>
        <w:r w:rsidR="007A54FE" w:rsidRPr="00B6270E" w:rsidDel="006C28BB">
          <w:rPr>
            <w:rFonts w:asciiTheme="minorHAnsi" w:hAnsiTheme="minorHAnsi" w:cs="Times New Roman"/>
            <w:color w:val="auto"/>
          </w:rPr>
          <w:delText>—</w:delText>
        </w:r>
        <w:r w:rsidRPr="00B6270E" w:rsidDel="006C28BB">
          <w:rPr>
            <w:rFonts w:asciiTheme="minorHAnsi" w:hAnsiTheme="minorHAnsi" w:cs="Times New Roman"/>
            <w:color w:val="auto"/>
          </w:rPr>
          <w:delText xml:space="preserve">should be reviewed for errors in the way that </w:delText>
        </w:r>
        <w:r w:rsidR="007A54FE" w:rsidRPr="00B6270E" w:rsidDel="006C28BB">
          <w:rPr>
            <w:rFonts w:asciiTheme="minorHAnsi" w:hAnsiTheme="minorHAnsi" w:cs="Times New Roman"/>
            <w:color w:val="auto"/>
          </w:rPr>
          <w:delText>ROIs were identified</w:delText>
        </w:r>
        <w:r w:rsidR="00374EE1" w:rsidRPr="00B6270E" w:rsidDel="006C28BB">
          <w:rPr>
            <w:rFonts w:asciiTheme="minorHAnsi" w:hAnsiTheme="minorHAnsi" w:cs="Times New Roman"/>
            <w:color w:val="auto"/>
          </w:rPr>
          <w:delText xml:space="preserve"> by the image analysis routine</w:delText>
        </w:r>
        <w:r w:rsidRPr="00B6270E" w:rsidDel="006C28BB">
          <w:rPr>
            <w:rFonts w:asciiTheme="minorHAnsi" w:hAnsiTheme="minorHAnsi" w:cs="Times New Roman"/>
            <w:color w:val="auto"/>
          </w:rPr>
          <w:delText xml:space="preserve">. It is possible for </w:delText>
        </w:r>
        <w:r w:rsidR="00595D4C" w:rsidRPr="00B6270E" w:rsidDel="006C28BB">
          <w:rPr>
            <w:rFonts w:asciiTheme="minorHAnsi" w:hAnsiTheme="minorHAnsi" w:cs="Times New Roman"/>
            <w:color w:val="auto"/>
          </w:rPr>
          <w:delText>bubbles or artifacts from subtracting the background to be mistaken for cells</w:delText>
        </w:r>
        <w:r w:rsidRPr="00B6270E" w:rsidDel="006C28BB">
          <w:rPr>
            <w:rFonts w:asciiTheme="minorHAnsi" w:hAnsiTheme="minorHAnsi" w:cs="Times New Roman"/>
            <w:color w:val="auto"/>
          </w:rPr>
          <w:delText xml:space="preserve">, </w:delText>
        </w:r>
        <w:r w:rsidR="00747D61" w:rsidRPr="00B6270E" w:rsidDel="006C28BB">
          <w:rPr>
            <w:rFonts w:asciiTheme="minorHAnsi" w:hAnsiTheme="minorHAnsi" w:cs="Times New Roman"/>
            <w:color w:val="auto"/>
          </w:rPr>
          <w:delText xml:space="preserve">thereby </w:delText>
        </w:r>
        <w:r w:rsidRPr="00B6270E" w:rsidDel="006C28BB">
          <w:rPr>
            <w:rFonts w:asciiTheme="minorHAnsi" w:hAnsiTheme="minorHAnsi" w:cs="Times New Roman"/>
            <w:color w:val="auto"/>
          </w:rPr>
          <w:delText xml:space="preserve">skewing </w:delText>
        </w:r>
        <w:r w:rsidR="00595D4C" w:rsidRPr="00B6270E" w:rsidDel="006C28BB">
          <w:rPr>
            <w:rFonts w:asciiTheme="minorHAnsi" w:hAnsiTheme="minorHAnsi" w:cs="Times New Roman"/>
            <w:color w:val="auto"/>
          </w:rPr>
          <w:delText>the measured</w:delText>
        </w:r>
        <w:r w:rsidRPr="00B6270E" w:rsidDel="006C28BB">
          <w:rPr>
            <w:rFonts w:asciiTheme="minorHAnsi" w:hAnsiTheme="minorHAnsi" w:cs="Times New Roman"/>
            <w:color w:val="auto"/>
          </w:rPr>
          <w:delText xml:space="preserve"> fluorescence</w:delText>
        </w:r>
        <w:r w:rsidR="00215C2C"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Such images and results should be discarded.</w:delText>
        </w:r>
      </w:del>
      <w:ins w:id="2004" w:author="Author" w:date="2016-05-23T14:34:00Z">
        <w:del w:id="2005" w:author="Author" w:date="2016-05-27T16:08:00Z">
          <w:r w:rsidR="00FB58D0" w:rsidRPr="00B6270E" w:rsidDel="006C28BB">
            <w:rPr>
              <w:rFonts w:asciiTheme="minorHAnsi" w:hAnsiTheme="minorHAnsi" w:cs="Times New Roman"/>
              <w:color w:val="auto"/>
            </w:rPr>
            <w:delText>One simple way to eliminate such erroneous measurements is to discard all measured intensities below the auto</w:delText>
          </w:r>
        </w:del>
      </w:ins>
      <w:ins w:id="2006" w:author="Author" w:date="2016-05-23T14:36:00Z">
        <w:del w:id="2007" w:author="Author" w:date="2016-05-27T16:08:00Z">
          <w:r w:rsidR="00FB58D0" w:rsidRPr="00B6270E" w:rsidDel="006C28BB">
            <w:rPr>
              <w:rFonts w:asciiTheme="minorHAnsi" w:hAnsiTheme="minorHAnsi" w:cs="Times New Roman"/>
              <w:color w:val="auto"/>
            </w:rPr>
            <w:delText>-</w:delText>
          </w:r>
        </w:del>
      </w:ins>
      <w:ins w:id="2008" w:author="Author" w:date="2016-05-23T14:34:00Z">
        <w:del w:id="2009" w:author="Author" w:date="2016-05-27T16:08:00Z">
          <w:r w:rsidR="00FB58D0" w:rsidRPr="00B6270E" w:rsidDel="006C28BB">
            <w:rPr>
              <w:rFonts w:asciiTheme="minorHAnsi" w:hAnsiTheme="minorHAnsi" w:cs="Times New Roman"/>
              <w:color w:val="auto"/>
            </w:rPr>
            <w:delText>fluorescence intensity.</w:delText>
          </w:r>
        </w:del>
      </w:ins>
    </w:p>
    <w:p w14:paraId="612E700C" w14:textId="77777777" w:rsidR="008476B6" w:rsidRPr="00B6270E" w:rsidDel="006C28BB" w:rsidRDefault="008476B6">
      <w:pPr>
        <w:spacing w:after="0" w:line="240" w:lineRule="auto"/>
        <w:ind w:firstLine="720"/>
        <w:jc w:val="left"/>
        <w:rPr>
          <w:del w:id="2010" w:author="Author" w:date="2016-05-27T16:08:00Z"/>
          <w:rFonts w:asciiTheme="minorHAnsi" w:hAnsiTheme="minorHAnsi" w:cs="Times New Roman"/>
          <w:color w:val="auto"/>
        </w:rPr>
      </w:pPr>
      <w:ins w:id="2011" w:author="Author" w:date="2016-05-23T14:40:00Z">
        <w:del w:id="2012" w:author="Author" w:date="2016-05-27T16:08:00Z">
          <w:r w:rsidRPr="00B6270E" w:rsidDel="006C28BB">
            <w:rPr>
              <w:rFonts w:asciiTheme="minorHAnsi" w:hAnsiTheme="minorHAnsi" w:cs="Times New Roman"/>
              <w:color w:val="auto"/>
            </w:rPr>
            <w:delText xml:space="preserve">One </w:delText>
          </w:r>
        </w:del>
      </w:ins>
      <w:ins w:id="2013" w:author="Author" w:date="2016-05-23T14:42:00Z">
        <w:del w:id="2014" w:author="Author" w:date="2016-05-27T16:08:00Z">
          <w:r w:rsidRPr="00B6270E" w:rsidDel="006C28BB">
            <w:rPr>
              <w:rFonts w:asciiTheme="minorHAnsi" w:hAnsiTheme="minorHAnsi" w:cs="Times New Roman"/>
              <w:color w:val="auto"/>
            </w:rPr>
            <w:delText xml:space="preserve">alternative </w:delText>
          </w:r>
        </w:del>
      </w:ins>
      <w:ins w:id="2015" w:author="Author" w:date="2016-05-23T14:40:00Z">
        <w:del w:id="2016" w:author="Author" w:date="2016-05-27T16:08:00Z">
          <w:r w:rsidRPr="00B6270E" w:rsidDel="006C28BB">
            <w:rPr>
              <w:rFonts w:asciiTheme="minorHAnsi" w:hAnsiTheme="minorHAnsi" w:cs="Times New Roman"/>
              <w:color w:val="auto"/>
            </w:rPr>
            <w:delText xml:space="preserve">method is to grow microbes in a set of batch cultures and sample one batch for each time point. This </w:delText>
          </w:r>
        </w:del>
      </w:ins>
      <w:ins w:id="2017" w:author="Author" w:date="2016-05-23T14:43:00Z">
        <w:del w:id="2018" w:author="Author" w:date="2016-05-27T16:08:00Z">
          <w:r w:rsidRPr="00B6270E" w:rsidDel="006C28BB">
            <w:rPr>
              <w:rFonts w:asciiTheme="minorHAnsi" w:hAnsiTheme="minorHAnsi" w:cs="Times New Roman"/>
              <w:color w:val="auto"/>
            </w:rPr>
            <w:delText xml:space="preserve">method is superior because samples are taken from the same culture, many samples can be taken, and the process is automated. This improves upon an earlier method by </w:delText>
          </w:r>
        </w:del>
      </w:ins>
      <w:ins w:id="2019" w:author="Author" w:date="2016-05-23T14:44:00Z">
        <w:del w:id="2020" w:author="Author" w:date="2016-05-27T16:08:00Z">
          <w:r w:rsidRPr="00B6270E" w:rsidDel="006C28BB">
            <w:rPr>
              <w:rFonts w:asciiTheme="minorHAnsi" w:hAnsiTheme="minorHAnsi" w:cs="Times New Roman"/>
              <w:color w:val="auto"/>
            </w:rPr>
            <w:delText>acquiring</w:delText>
          </w:r>
        </w:del>
      </w:ins>
      <w:ins w:id="2021" w:author="Author" w:date="2016-05-23T14:43:00Z">
        <w:del w:id="2022" w:author="Author" w:date="2016-05-27T16:08:00Z">
          <w:r w:rsidRPr="00B6270E" w:rsidDel="006C28BB">
            <w:rPr>
              <w:rFonts w:asciiTheme="minorHAnsi" w:hAnsiTheme="minorHAnsi" w:cs="Times New Roman"/>
              <w:color w:val="auto"/>
            </w:rPr>
            <w:delText xml:space="preserve"> </w:delText>
          </w:r>
        </w:del>
      </w:ins>
      <w:ins w:id="2023" w:author="Author" w:date="2016-05-23T14:44:00Z">
        <w:del w:id="2024" w:author="Author" w:date="2016-05-27T16:08:00Z">
          <w:r w:rsidRPr="00B6270E" w:rsidDel="006C28BB">
            <w:rPr>
              <w:rFonts w:asciiTheme="minorHAnsi" w:hAnsiTheme="minorHAnsi" w:cs="Times New Roman"/>
              <w:color w:val="auto"/>
            </w:rPr>
            <w:delText>multiple images quickly, and by not biasing ROIs by fluorescence.</w:delText>
          </w:r>
        </w:del>
      </w:ins>
    </w:p>
    <w:p w14:paraId="4D8D5573" w14:textId="77777777" w:rsidR="00D70551" w:rsidRPr="00B6270E" w:rsidDel="006C28BB" w:rsidRDefault="00A45E10" w:rsidP="00ED44A3">
      <w:pPr>
        <w:spacing w:after="0" w:line="240" w:lineRule="auto"/>
        <w:ind w:firstLine="720"/>
        <w:jc w:val="left"/>
        <w:rPr>
          <w:del w:id="2025" w:author="Author" w:date="2016-05-27T16:08:00Z"/>
          <w:rFonts w:asciiTheme="minorHAnsi" w:hAnsiTheme="minorHAnsi" w:cs="Times New Roman"/>
          <w:color w:val="auto"/>
        </w:rPr>
      </w:pPr>
      <w:del w:id="2026" w:author="Author" w:date="2016-05-27T16:08:00Z">
        <w:r w:rsidRPr="00B6270E" w:rsidDel="006C28BB">
          <w:rPr>
            <w:rFonts w:asciiTheme="minorHAnsi" w:hAnsiTheme="minorHAnsi" w:cs="Times New Roman"/>
            <w:color w:val="auto"/>
          </w:rPr>
          <w:delText xml:space="preserve">This protocol will be useful for measuring </w:delText>
        </w:r>
        <w:r w:rsidR="00D70551" w:rsidRPr="00B6270E" w:rsidDel="006C28BB">
          <w:rPr>
            <w:rFonts w:asciiTheme="minorHAnsi" w:hAnsiTheme="minorHAnsi" w:cs="Times New Roman"/>
            <w:color w:val="auto"/>
          </w:rPr>
          <w:delText xml:space="preserve">fluorescence intensity and/or cellular morphology of effluent cell culture </w:delText>
        </w:r>
        <w:r w:rsidRPr="00B6270E" w:rsidDel="006C28BB">
          <w:rPr>
            <w:rFonts w:asciiTheme="minorHAnsi" w:hAnsiTheme="minorHAnsi" w:cs="Times New Roman"/>
            <w:color w:val="auto"/>
          </w:rPr>
          <w:delText xml:space="preserve">in response to light in organisms that can grow in </w:delText>
        </w:r>
        <w:r w:rsidR="00932F18" w:rsidRPr="00B6270E" w:rsidDel="006C28BB">
          <w:rPr>
            <w:rFonts w:asciiTheme="minorHAnsi" w:hAnsiTheme="minorHAnsi" w:cs="Times New Roman"/>
            <w:color w:val="auto"/>
          </w:rPr>
          <w:delText xml:space="preserve">continuous </w:delText>
        </w:r>
        <w:r w:rsidRPr="00B6270E" w:rsidDel="006C28BB">
          <w:rPr>
            <w:rFonts w:asciiTheme="minorHAnsi" w:hAnsiTheme="minorHAnsi" w:cs="Times New Roman"/>
            <w:color w:val="auto"/>
          </w:rPr>
          <w:delText xml:space="preserve">culture, settle to the bottom of their media when not stirred, and can be automatically identified </w:delText>
        </w:r>
        <w:r w:rsidR="00747D61" w:rsidRPr="00B6270E" w:rsidDel="006C28BB">
          <w:rPr>
            <w:rFonts w:asciiTheme="minorHAnsi" w:hAnsiTheme="minorHAnsi" w:cs="Times New Roman"/>
            <w:color w:val="auto"/>
          </w:rPr>
          <w:delText>by an image analysis algorithm</w:delText>
        </w:r>
        <w:r w:rsidRPr="00B6270E" w:rsidDel="006C28BB">
          <w:rPr>
            <w:rFonts w:asciiTheme="minorHAnsi" w:hAnsiTheme="minorHAnsi" w:cs="Times New Roman"/>
            <w:color w:val="auto"/>
          </w:rPr>
          <w:delText>. The cell identification algorithm will be most directly applicable to roughly spherical microb</w:delText>
        </w:r>
        <w:r w:rsidR="002F3E3A" w:rsidRPr="00B6270E" w:rsidDel="006C28BB">
          <w:rPr>
            <w:rFonts w:asciiTheme="minorHAnsi" w:hAnsiTheme="minorHAnsi" w:cs="Times New Roman"/>
            <w:color w:val="auto"/>
          </w:rPr>
          <w:delText xml:space="preserve">es that resemble budding yeast. </w:delText>
        </w:r>
      </w:del>
      <w:ins w:id="2027" w:author="Author" w:date="2016-05-23T14:56:00Z">
        <w:del w:id="2028" w:author="Author" w:date="2016-05-27T16:08:00Z">
          <w:r w:rsidR="004011B3" w:rsidRPr="00B6270E" w:rsidDel="006C28BB">
            <w:rPr>
              <w:rFonts w:asciiTheme="minorHAnsi" w:hAnsiTheme="minorHAnsi" w:cs="Times New Roman"/>
              <w:color w:val="auto"/>
            </w:rPr>
            <w:delText>One alternative</w:delText>
          </w:r>
          <w:r w:rsidR="004011B3" w:rsidRPr="00685B08" w:rsidDel="006C28BB">
            <w:rPr>
              <w:rFonts w:asciiTheme="minorHAnsi" w:hAnsiTheme="minorHAnsi" w:cs="Times New Roman"/>
              <w:color w:val="auto"/>
            </w:rPr>
            <w:fldChar w:fldCharType="begin" w:fldLock="1"/>
          </w:r>
          <w:r w:rsidR="004011B3" w:rsidRPr="00B6270E" w:rsidDel="006C28BB">
            <w:rPr>
              <w:rFonts w:asciiTheme="minorHAnsi" w:hAnsiTheme="minorHAnsi" w:cs="Times New Roman"/>
              <w:color w:val="auto"/>
            </w:rPr>
            <w:delInstrText>ADDIN CSL_CITATION { "citationItems" : [ { "id" : "ITEM-1", "itemData" : { "DOI" : "10.1038/nmeth.2884", "ISSN" : "1548-7105", "PMID" : "24608181", "abstract" : "Gene circuits are dynamical systems that regulate cellular behaviors, often using protein signals as inputs and outputs. Here we have developed an optogenetic 'function generator' method for programming tailor-made gene expression signals in live bacterial cells. We designed precomputed light sequences based on experimentally calibrated mathematical models of light-switchable two-component systems and used them to drive intracellular protein levels to match user-defined reference time courses. We used this approach to generate accelerated and linearized dynamics, sinusoidal oscillations with desired amplitudes and periods, and a complex waveform, all with unprecedented accuracy and precision. We also combined the function generator with a dual fluorescent protein reporter system, analogous to a dual-channel oscilloscope, to reveal that a synthetic repressible promoter linearly transforms repressor signals with an approximate 7-min delay. Our approach will enable a new generation of dynamical analyses of synthetic and natural gene circuits, providing an essential step toward the predictive design and rigorous understanding of biological systems.", "author" : [ { "dropping-particle" : "", "family" : "Olson", "given" : "Evan J", "non-dropping-particle" : "", "parse-names" : false, "suffix" : "" }, { "dropping-particle" : "", "family" : "Hartsough", "given" : "Lucas A", "non-dropping-particle" : "", "parse-names" : false, "suffix" : "" }, { "dropping-particle" : "", "family" : "Landry", "given" : "Brian P", "non-dropping-particle" : "", "parse-names" : false, "suffix" : "" }, { "dropping-particle" : "", "family" : "Shroff", "given" : "Raghav", "non-dropping-particle" : "", "parse-names" : false, "suffix" : "" }, { "dropping-particle" : "", "family" : "Tabor", "given" : "Jeffrey J", "non-dropping-particle" : "", "parse-names" : false, "suffix" : "" } ], "container-title" : "Nature methods", "id" : "ITEM-1", "issue" : "4", "issued" : { "date-parts" : [ [ "2014", "4" ] ] }, "page" : "449-55", "publisher" : "Nature Publishing Group, a division of Macmillan Publishers Limited. All Rights Reserved.", "title" : "Characterizing bacterial gene circuit dynamics with optically programmed gene expression signals.", "title-short" : "Nat Meth", "type" : "article-journal", "volume" : "11" }, "uris" : [ "http://www.mendeley.com/documents/?uuid=9c9fec22-f909-4889-8ba1-7b9c74bb8e7c" ] } ], "mendeley" : { "formattedCitation" : "&lt;sup&gt;48&lt;/sup&gt;", "plainTextFormattedCitation" : "48", "previouslyFormattedCitation" : "&lt;sup&gt;48&lt;/sup&gt;" }, "properties" : { "noteIndex" : 0 }, "schema" : "https://github.com/citation-style-language/schema/raw/master/csl-citation.json" }</w:delInstrText>
          </w:r>
          <w:r w:rsidR="004011B3" w:rsidRPr="00B6270E" w:rsidDel="006C28BB">
            <w:rPr>
              <w:rFonts w:asciiTheme="minorHAnsi" w:hAnsiTheme="minorHAnsi" w:cs="Times New Roman"/>
              <w:color w:val="auto"/>
              <w:rPrChange w:id="2029" w:author="Author" w:date="2016-05-27T14:08:00Z">
                <w:rPr>
                  <w:rFonts w:asciiTheme="minorHAnsi" w:hAnsiTheme="minorHAnsi" w:cs="Times New Roman"/>
                  <w:color w:val="auto"/>
                </w:rPr>
              </w:rPrChange>
            </w:rPr>
            <w:fldChar w:fldCharType="separate"/>
          </w:r>
          <w:r w:rsidR="004011B3" w:rsidRPr="00B6270E" w:rsidDel="006C28BB">
            <w:rPr>
              <w:rFonts w:asciiTheme="minorHAnsi" w:hAnsiTheme="minorHAnsi" w:cs="Times New Roman"/>
              <w:noProof/>
              <w:color w:val="auto"/>
              <w:vertAlign w:val="superscript"/>
            </w:rPr>
            <w:delText>48</w:delText>
          </w:r>
          <w:r w:rsidR="004011B3" w:rsidRPr="00B6270E" w:rsidDel="006C28BB">
            <w:rPr>
              <w:rFonts w:asciiTheme="minorHAnsi" w:hAnsiTheme="minorHAnsi" w:cs="Times New Roman"/>
              <w:color w:val="auto"/>
              <w:rPrChange w:id="2030" w:author="Author" w:date="2016-05-27T14:08:00Z">
                <w:rPr>
                  <w:rFonts w:asciiTheme="minorHAnsi" w:hAnsiTheme="minorHAnsi" w:cs="Times New Roman"/>
                  <w:color w:val="auto"/>
                </w:rPr>
              </w:rPrChange>
            </w:rPr>
            <w:fldChar w:fldCharType="end"/>
          </w:r>
          <w:r w:rsidR="004011B3" w:rsidRPr="00B6270E" w:rsidDel="006C28BB">
            <w:rPr>
              <w:rFonts w:asciiTheme="minorHAnsi" w:hAnsiTheme="minorHAnsi" w:cs="Times New Roman"/>
              <w:color w:val="auto"/>
            </w:rPr>
            <w:delText xml:space="preserve"> is to grow microbes in a set of batch cultures</w:delText>
          </w:r>
        </w:del>
      </w:ins>
      <w:ins w:id="2031" w:author="Author" w:date="2016-05-23T14:57:00Z">
        <w:del w:id="2032" w:author="Author" w:date="2016-05-27T16:08:00Z">
          <w:r w:rsidR="004011B3" w:rsidRPr="00B6270E" w:rsidDel="006C28BB">
            <w:rPr>
              <w:rFonts w:asciiTheme="minorHAnsi" w:hAnsiTheme="minorHAnsi" w:cs="Times New Roman"/>
              <w:color w:val="auto"/>
            </w:rPr>
            <w:delText>,</w:delText>
          </w:r>
        </w:del>
      </w:ins>
      <w:ins w:id="2033" w:author="Author" w:date="2016-05-23T14:56:00Z">
        <w:del w:id="2034" w:author="Author" w:date="2016-05-27T16:08:00Z">
          <w:r w:rsidR="004011B3" w:rsidRPr="00B6270E" w:rsidDel="006C28BB">
            <w:rPr>
              <w:rFonts w:asciiTheme="minorHAnsi" w:hAnsiTheme="minorHAnsi" w:cs="Times New Roman"/>
              <w:color w:val="auto"/>
            </w:rPr>
            <w:delText xml:space="preserve"> and</w:delText>
          </w:r>
        </w:del>
      </w:ins>
      <w:ins w:id="2035" w:author="Author" w:date="2016-05-23T14:57:00Z">
        <w:del w:id="2036" w:author="Author" w:date="2016-05-27T16:08:00Z">
          <w:r w:rsidR="004011B3" w:rsidRPr="00B6270E" w:rsidDel="006C28BB">
            <w:rPr>
              <w:rFonts w:asciiTheme="minorHAnsi" w:hAnsiTheme="minorHAnsi" w:cs="Times New Roman"/>
              <w:color w:val="auto"/>
            </w:rPr>
            <w:delText xml:space="preserve"> then</w:delText>
          </w:r>
        </w:del>
      </w:ins>
      <w:ins w:id="2037" w:author="Author" w:date="2016-05-23T14:56:00Z">
        <w:del w:id="2038" w:author="Author" w:date="2016-05-27T16:08:00Z">
          <w:r w:rsidR="004011B3" w:rsidRPr="00B6270E" w:rsidDel="006C28BB">
            <w:rPr>
              <w:rFonts w:asciiTheme="minorHAnsi" w:hAnsiTheme="minorHAnsi" w:cs="Times New Roman"/>
              <w:color w:val="auto"/>
            </w:rPr>
            <w:delText xml:space="preserve"> sample one batch for each time point</w:delText>
          </w:r>
        </w:del>
      </w:ins>
      <w:ins w:id="2039" w:author="Author" w:date="2016-05-23T14:58:00Z">
        <w:del w:id="2040" w:author="Author" w:date="2016-05-27T16:08:00Z">
          <w:r w:rsidR="004011B3" w:rsidRPr="00B6270E" w:rsidDel="006C28BB">
            <w:rPr>
              <w:rFonts w:asciiTheme="minorHAnsi" w:hAnsiTheme="minorHAnsi" w:cs="Times New Roman"/>
              <w:color w:val="auto"/>
            </w:rPr>
            <w:delText xml:space="preserve"> and characterize the sample by flow cytometry</w:delText>
          </w:r>
        </w:del>
      </w:ins>
      <w:ins w:id="2041" w:author="Author" w:date="2016-05-23T14:56:00Z">
        <w:del w:id="2042" w:author="Author" w:date="2016-05-27T16:08:00Z">
          <w:r w:rsidR="004011B3" w:rsidRPr="00B6270E" w:rsidDel="006C28BB">
            <w:rPr>
              <w:rFonts w:asciiTheme="minorHAnsi" w:hAnsiTheme="minorHAnsi" w:cs="Times New Roman"/>
              <w:color w:val="auto"/>
            </w:rPr>
            <w:delText>. However, the protocol presented here is superior because samples are taken from the same culture, many samples can be taken, and the process is automated. This improves upon a similar method in which optogenetic yeast were continuously cultured and imaged under a microscope</w:delText>
          </w:r>
          <w:r w:rsidR="004011B3" w:rsidRPr="00685B08" w:rsidDel="006C28BB">
            <w:rPr>
              <w:rFonts w:asciiTheme="minorHAnsi" w:hAnsiTheme="minorHAnsi" w:cs="Times New Roman"/>
              <w:color w:val="auto"/>
            </w:rPr>
            <w:fldChar w:fldCharType="begin" w:fldLock="1"/>
          </w:r>
        </w:del>
      </w:ins>
      <w:del w:id="2043" w:author="Author" w:date="2016-05-27T16:08:00Z">
        <w:r w:rsidR="00D403B4" w:rsidRPr="00B6270E" w:rsidDel="006C28BB">
          <w:rPr>
            <w:rFonts w:asciiTheme="minorHAnsi" w:hAnsiTheme="minorHAnsi" w:cs="Times New Roman"/>
            <w:color w:val="auto"/>
          </w:rPr>
          <w:delInstrText>ADDIN CSL_CITATION { "citationItems" : [ { "id" : "ITEM-1", "itemData" : { "DOI" : "10.1039/c3ib40102b", "ISSN" : "1757-9708", "PMID" : "24477515", "abstract" : "Perturbations in the concentration of a specific protein are often used to study and control biological networks. The ability to \"dial-in\" and programmatically control the concentration of a desired protein in cultures of cells would be transformative for applications in research and biotechnology. We developed a culturing apparatus and feedback control scheme which, in combination with an optogenetic system, allows us to generate defined perturbations in the intracellular concentration of a specific protein in microbial cell culture. As light can be easily added and removed, we can control protein concentration in culture more dynamically than would be possible with long-lived chemical inducers. Control of protein concentration is achieved by sampling individual cells from the culture apparatus, imaging and quantifying protein concentration, and adjusting the inducing light appropriately. The culturing apparatus can be operated as a chemostat, allowing us to precisely control microbial growth and providing cell material for downstream assays. We illustrate the potential for this technology by generating fixed and time-varying concentrations of a specific protein in continuous steady-state cultures of the model organism Saccharomyces cerevisiae. We anticipate that this technology will allow for quantitative studies of biological networks as well as external tuning of synthetic gene circuits and bioprocesses.", "author" : [ { "dropping-particle" : "", "family" : "Melendez", "given" : "Justin", "non-dropping-particle" : "", "parse-names" : false, "suffix" : "" }, { "dropping-particle" : "", "family" : "Patel", "given" : "Michael", "non-dropping-particle" : "", "parse-names" : false, "suffix" : "" }, { "dropping-particle" : "", "family" : "Oakes", "given" : "Benjamin L", "non-dropping-particle" : "", "parse-names" : false, "suffix" : "" }, { "dropping-particle" : "", "family" : "Xu", "given" : "Ping", "non-dropping-particle" : "", "parse-names" : false, "suffix" : "" }, { "dropping-particle" : "", "family" : "Morton", "given" : "Patrick", "non-dropping-particle" : "", "parse-names" : false, "suffix" : "" }, { "dropping-particle" : "", "family" : "McClean", "given" : "Megan N", "non-dropping-particle" : "", "parse-names" : false, "suffix" : "" } ], "container-title" : "Integrative biology : quantitative biosciences from nano to macro", "id" : "ITEM-1", "issue" : "3", "issued" : { "date-parts" : [ [ "2014" ] ] }, "page" : "366-72", "title" : "Real-time optogenetic control of intracellular protein concentration in microbial cell cultures.", "type" : "article-journal", "volume" : "6" }, "uris" : [ "http://www.mendeley.com/documents/?uuid=6ce9b5aa-65f1-40b7-804a-3318490f14fb" ] } ], "mendeley" : { "formattedCitation" : "&lt;sup&gt;42&lt;/sup&gt;", "plainTextFormattedCitation" : "42", "previouslyFormattedCitation" : "&lt;sup&gt;42&lt;/sup&gt;" }, "properties" : { "noteIndex" : 0 }, "schema" : "https://github.com/citation-style-language/schema/raw/master/csl-citation.json" }</w:delInstrText>
        </w:r>
      </w:del>
      <w:ins w:id="2044" w:author="Author" w:date="2016-05-23T14:56:00Z">
        <w:del w:id="2045" w:author="Author" w:date="2016-05-27T16:08:00Z">
          <w:r w:rsidR="004011B3" w:rsidRPr="00B6270E" w:rsidDel="006C28BB">
            <w:rPr>
              <w:rFonts w:asciiTheme="minorHAnsi" w:hAnsiTheme="minorHAnsi" w:cs="Times New Roman"/>
              <w:color w:val="auto"/>
              <w:rPrChange w:id="2046" w:author="Author" w:date="2016-05-27T14:08:00Z">
                <w:rPr>
                  <w:rFonts w:asciiTheme="minorHAnsi" w:hAnsiTheme="minorHAnsi" w:cs="Times New Roman"/>
                  <w:color w:val="auto"/>
                </w:rPr>
              </w:rPrChange>
            </w:rPr>
            <w:fldChar w:fldCharType="separate"/>
          </w:r>
          <w:r w:rsidR="004011B3" w:rsidRPr="00B6270E" w:rsidDel="006C28BB">
            <w:rPr>
              <w:rFonts w:asciiTheme="minorHAnsi" w:hAnsiTheme="minorHAnsi" w:cs="Times New Roman"/>
              <w:noProof/>
              <w:color w:val="auto"/>
              <w:vertAlign w:val="superscript"/>
            </w:rPr>
            <w:delText>42</w:delText>
          </w:r>
          <w:r w:rsidR="004011B3" w:rsidRPr="00B6270E" w:rsidDel="006C28BB">
            <w:rPr>
              <w:rFonts w:asciiTheme="minorHAnsi" w:hAnsiTheme="minorHAnsi" w:cs="Times New Roman"/>
              <w:color w:val="auto"/>
              <w:rPrChange w:id="2047" w:author="Author" w:date="2016-05-27T14:08:00Z">
                <w:rPr>
                  <w:rFonts w:asciiTheme="minorHAnsi" w:hAnsiTheme="minorHAnsi" w:cs="Times New Roman"/>
                  <w:color w:val="auto"/>
                </w:rPr>
              </w:rPrChange>
            </w:rPr>
            <w:fldChar w:fldCharType="end"/>
          </w:r>
          <w:r w:rsidR="004011B3" w:rsidRPr="00B6270E" w:rsidDel="006C28BB">
            <w:rPr>
              <w:rFonts w:asciiTheme="minorHAnsi" w:hAnsiTheme="minorHAnsi" w:cs="Times New Roman"/>
              <w:color w:val="auto"/>
            </w:rPr>
            <w:delText xml:space="preserve"> by acquiring multiple images quickly, and by not biasing ROIs by fluorescence. </w:delText>
          </w:r>
        </w:del>
      </w:ins>
      <w:del w:id="2048" w:author="Author" w:date="2016-05-27T16:08:00Z">
        <w:r w:rsidR="00932F18" w:rsidRPr="00B6270E" w:rsidDel="006C28BB">
          <w:rPr>
            <w:rFonts w:asciiTheme="minorHAnsi" w:hAnsiTheme="minorHAnsi" w:cs="Times New Roman"/>
            <w:color w:val="auto"/>
          </w:rPr>
          <w:delText xml:space="preserve">A great advantage of this protocol is that </w:delText>
        </w:r>
      </w:del>
      <w:ins w:id="2049" w:author="Author" w:date="2016-05-23T14:56:00Z">
        <w:del w:id="2050" w:author="Author" w:date="2016-05-27T16:08:00Z">
          <w:r w:rsidR="004011B3" w:rsidRPr="00B6270E" w:rsidDel="006C28BB">
            <w:rPr>
              <w:rFonts w:asciiTheme="minorHAnsi" w:hAnsiTheme="minorHAnsi" w:cs="Times New Roman"/>
              <w:color w:val="auto"/>
            </w:rPr>
            <w:delText xml:space="preserve">many </w:delText>
          </w:r>
        </w:del>
      </w:ins>
      <w:del w:id="2051" w:author="Author" w:date="2016-05-27T16:08:00Z">
        <w:r w:rsidR="00932F18" w:rsidRPr="00B6270E" w:rsidDel="006C28BB">
          <w:rPr>
            <w:rFonts w:asciiTheme="minorHAnsi" w:hAnsiTheme="minorHAnsi" w:cs="Times New Roman"/>
            <w:color w:val="auto"/>
          </w:rPr>
          <w:delText xml:space="preserve">measurements </w:delText>
        </w:r>
      </w:del>
      <w:ins w:id="2052" w:author="Author" w:date="2016-05-23T14:56:00Z">
        <w:del w:id="2053" w:author="Author" w:date="2016-05-27T16:08:00Z">
          <w:r w:rsidR="004011B3" w:rsidRPr="00B6270E" w:rsidDel="006C28BB">
            <w:rPr>
              <w:rFonts w:asciiTheme="minorHAnsi" w:hAnsiTheme="minorHAnsi" w:cs="Times New Roman"/>
              <w:color w:val="auto"/>
            </w:rPr>
            <w:delText xml:space="preserve">of individual cells </w:delText>
          </w:r>
        </w:del>
      </w:ins>
      <w:del w:id="2054" w:author="Author" w:date="2016-05-27T16:08:00Z">
        <w:r w:rsidR="00932F18" w:rsidRPr="00B6270E" w:rsidDel="006C28BB">
          <w:rPr>
            <w:rFonts w:asciiTheme="minorHAnsi" w:hAnsiTheme="minorHAnsi" w:cs="Times New Roman"/>
            <w:color w:val="auto"/>
          </w:rPr>
          <w:delText xml:space="preserve">can be regularly and consistently acquired over several days without user input. </w:delText>
        </w:r>
        <w:r w:rsidRPr="00B6270E" w:rsidDel="006C28BB">
          <w:rPr>
            <w:rFonts w:asciiTheme="minorHAnsi" w:hAnsiTheme="minorHAnsi" w:cs="Times New Roman"/>
            <w:color w:val="auto"/>
          </w:rPr>
          <w:delText>After measuring</w:delText>
        </w:r>
      </w:del>
      <w:ins w:id="2055" w:author="Author" w:date="2016-05-23T14:59:00Z">
        <w:del w:id="2056" w:author="Author" w:date="2016-05-27T16:08:00Z">
          <w:r w:rsidR="004011B3" w:rsidRPr="00B6270E" w:rsidDel="006C28BB">
            <w:rPr>
              <w:rFonts w:asciiTheme="minorHAnsi" w:hAnsiTheme="minorHAnsi" w:cs="Times New Roman"/>
              <w:color w:val="auto"/>
            </w:rPr>
            <w:delText xml:space="preserve"> the</w:delText>
          </w:r>
        </w:del>
      </w:ins>
      <w:del w:id="2057" w:author="Author" w:date="2016-05-27T16:08:00Z">
        <w:r w:rsidRPr="00B6270E" w:rsidDel="006C28BB">
          <w:rPr>
            <w:rFonts w:asciiTheme="minorHAnsi" w:hAnsiTheme="minorHAnsi" w:cs="Times New Roman"/>
            <w:color w:val="auto"/>
          </w:rPr>
          <w:delText xml:space="preserve"> </w:delText>
        </w:r>
        <w:r w:rsidR="005B3AB9" w:rsidRPr="00B6270E" w:rsidDel="006C28BB">
          <w:rPr>
            <w:rFonts w:asciiTheme="minorHAnsi" w:hAnsiTheme="minorHAnsi" w:cs="Times New Roman"/>
            <w:color w:val="auto"/>
          </w:rPr>
          <w:delText>response of the microbial culture to light exposure</w:delText>
        </w:r>
        <w:r w:rsidRPr="00B6270E" w:rsidDel="006C28BB">
          <w:rPr>
            <w:rFonts w:asciiTheme="minorHAnsi" w:hAnsiTheme="minorHAnsi" w:cs="Times New Roman"/>
            <w:color w:val="auto"/>
          </w:rPr>
          <w:delText xml:space="preserve">, </w:delText>
        </w:r>
        <w:r w:rsidR="00215C2C" w:rsidRPr="00B6270E" w:rsidDel="006C28BB">
          <w:rPr>
            <w:rFonts w:asciiTheme="minorHAnsi" w:hAnsiTheme="minorHAnsi" w:cs="Times New Roman"/>
            <w:color w:val="auto"/>
          </w:rPr>
          <w:delText xml:space="preserve">a </w:delText>
        </w:r>
        <w:r w:rsidRPr="00B6270E" w:rsidDel="006C28BB">
          <w:rPr>
            <w:rFonts w:asciiTheme="minorHAnsi" w:hAnsiTheme="minorHAnsi" w:cs="Times New Roman"/>
            <w:color w:val="auto"/>
          </w:rPr>
          <w:delText xml:space="preserve">next step may be to implement </w:delText>
        </w:r>
        <w:r w:rsidRPr="00B6270E" w:rsidDel="006C28BB">
          <w:rPr>
            <w:rFonts w:asciiTheme="minorHAnsi" w:hAnsiTheme="minorHAnsi" w:cs="Times New Roman"/>
            <w:i/>
            <w:color w:val="auto"/>
          </w:rPr>
          <w:delText>in silico</w:delText>
        </w:r>
        <w:r w:rsidRPr="00B6270E" w:rsidDel="006C28BB">
          <w:rPr>
            <w:rFonts w:asciiTheme="minorHAnsi" w:hAnsiTheme="minorHAnsi" w:cs="Times New Roman"/>
            <w:color w:val="auto"/>
          </w:rPr>
          <w:delText xml:space="preserve"> closed-loop control of</w:delText>
        </w:r>
        <w:r w:rsidR="005B3AB9" w:rsidRPr="00B6270E" w:rsidDel="006C28BB">
          <w:rPr>
            <w:rFonts w:asciiTheme="minorHAnsi" w:hAnsiTheme="minorHAnsi" w:cs="Times New Roman"/>
            <w:color w:val="auto"/>
          </w:rPr>
          <w:delText xml:space="preserve"> the response</w:delText>
        </w:r>
        <w:r w:rsidRPr="00B6270E" w:rsidDel="006C28BB">
          <w:rPr>
            <w:rFonts w:asciiTheme="minorHAnsi" w:hAnsiTheme="minorHAnsi" w:cs="Times New Roman"/>
            <w:color w:val="auto"/>
          </w:rPr>
          <w:delText xml:space="preserve">. </w:delText>
        </w:r>
      </w:del>
    </w:p>
    <w:p w14:paraId="4213F57E" w14:textId="77777777" w:rsidR="004725F8" w:rsidRPr="00B6270E" w:rsidRDefault="004725F8" w:rsidP="00ED44A3">
      <w:pPr>
        <w:spacing w:after="0" w:line="240" w:lineRule="auto"/>
        <w:ind w:firstLine="720"/>
        <w:jc w:val="left"/>
        <w:rPr>
          <w:rFonts w:asciiTheme="minorHAnsi" w:hAnsiTheme="minorHAnsi" w:cs="Times New Roman"/>
          <w:b/>
          <w:bCs/>
          <w:color w:val="auto"/>
        </w:rPr>
      </w:pPr>
    </w:p>
    <w:p w14:paraId="12BDBF03" w14:textId="77777777" w:rsidR="00A6735B" w:rsidRPr="00B6270E" w:rsidRDefault="009D7115" w:rsidP="00ED44A3">
      <w:pPr>
        <w:spacing w:after="0" w:line="240" w:lineRule="auto"/>
        <w:jc w:val="left"/>
        <w:rPr>
          <w:rFonts w:asciiTheme="minorHAnsi" w:hAnsiTheme="minorHAnsi" w:cs="Times New Roman"/>
          <w:i/>
          <w:color w:val="auto"/>
        </w:rPr>
      </w:pPr>
      <w:r w:rsidRPr="00B6270E">
        <w:rPr>
          <w:rFonts w:asciiTheme="minorHAnsi" w:hAnsiTheme="minorHAnsi" w:cs="Times New Roman"/>
          <w:b/>
          <w:bCs/>
          <w:color w:val="auto"/>
        </w:rPr>
        <w:t>ACKNOWLEDGMENTS:</w:t>
      </w:r>
    </w:p>
    <w:p w14:paraId="1455A092" w14:textId="77777777" w:rsidR="00F83326" w:rsidRPr="00B6270E" w:rsidRDefault="00F83326" w:rsidP="00ED44A3">
      <w:pPr>
        <w:widowControl/>
        <w:spacing w:after="0" w:line="240" w:lineRule="auto"/>
        <w:jc w:val="left"/>
        <w:rPr>
          <w:rFonts w:asciiTheme="minorHAnsi" w:hAnsiTheme="minorHAnsi" w:cs="Times New Roman"/>
          <w:color w:val="auto"/>
        </w:rPr>
      </w:pPr>
      <w:r w:rsidRPr="00B6270E">
        <w:rPr>
          <w:rFonts w:asciiTheme="minorHAnsi" w:hAnsiTheme="minorHAnsi" w:cs="Times New Roman"/>
          <w:color w:val="auto"/>
        </w:rPr>
        <w:t xml:space="preserve">We would like to acknowledge </w:t>
      </w:r>
      <w:r w:rsidR="002D07A8" w:rsidRPr="00B6270E">
        <w:rPr>
          <w:rFonts w:asciiTheme="minorHAnsi" w:hAnsiTheme="minorHAnsi" w:cs="Times New Roman"/>
          <w:color w:val="auto"/>
        </w:rPr>
        <w:t>Molly Lazar for assistance in testing the protocol</w:t>
      </w:r>
      <w:r w:rsidR="007F0A18" w:rsidRPr="00B6270E">
        <w:rPr>
          <w:rFonts w:asciiTheme="minorHAnsi" w:hAnsiTheme="minorHAnsi" w:cs="Times New Roman"/>
          <w:color w:val="auto"/>
        </w:rPr>
        <w:t>,</w:t>
      </w:r>
      <w:r w:rsidR="00C45664" w:rsidRPr="00B6270E">
        <w:rPr>
          <w:rFonts w:asciiTheme="minorHAnsi" w:hAnsiTheme="minorHAnsi" w:cs="Times New Roman"/>
          <w:color w:val="auto"/>
        </w:rPr>
        <w:t xml:space="preserve"> </w:t>
      </w:r>
      <w:r w:rsidRPr="00B6270E">
        <w:rPr>
          <w:rFonts w:asciiTheme="minorHAnsi" w:hAnsiTheme="minorHAnsi" w:cs="Times New Roman"/>
          <w:color w:val="auto"/>
        </w:rPr>
        <w:t>Kieran Sweeney</w:t>
      </w:r>
      <w:r w:rsidR="002D07A8" w:rsidRPr="00B6270E">
        <w:rPr>
          <w:rFonts w:asciiTheme="minorHAnsi" w:hAnsiTheme="minorHAnsi" w:cs="Times New Roman"/>
          <w:color w:val="auto"/>
        </w:rPr>
        <w:t xml:space="preserve"> for helpful discussions and </w:t>
      </w:r>
      <w:r w:rsidR="007F0A18" w:rsidRPr="00B6270E">
        <w:rPr>
          <w:rFonts w:asciiTheme="minorHAnsi" w:hAnsiTheme="minorHAnsi" w:cs="Times New Roman"/>
          <w:color w:val="auto"/>
        </w:rPr>
        <w:t>editing, and</w:t>
      </w:r>
      <w:r w:rsidR="00C45664" w:rsidRPr="00B6270E">
        <w:rPr>
          <w:rFonts w:asciiTheme="minorHAnsi" w:hAnsiTheme="minorHAnsi" w:cs="Times New Roman"/>
          <w:color w:val="auto"/>
        </w:rPr>
        <w:t xml:space="preserve"> </w:t>
      </w:r>
      <w:r w:rsidRPr="00B6270E">
        <w:rPr>
          <w:rFonts w:asciiTheme="minorHAnsi" w:hAnsiTheme="minorHAnsi" w:cs="Times New Roman"/>
          <w:color w:val="auto"/>
        </w:rPr>
        <w:t>Taylor Scott</w:t>
      </w:r>
      <w:r w:rsidR="00C45664" w:rsidRPr="00B6270E">
        <w:rPr>
          <w:rFonts w:asciiTheme="minorHAnsi" w:hAnsiTheme="minorHAnsi" w:cs="Times New Roman"/>
          <w:color w:val="auto"/>
        </w:rPr>
        <w:t xml:space="preserve">, </w:t>
      </w:r>
      <w:r w:rsidR="002D07A8" w:rsidRPr="00B6270E">
        <w:rPr>
          <w:rFonts w:asciiTheme="minorHAnsi" w:hAnsiTheme="minorHAnsi" w:cs="Times New Roman"/>
          <w:color w:val="auto"/>
        </w:rPr>
        <w:t>My An-adirekkun</w:t>
      </w:r>
      <w:r w:rsidR="00C45664" w:rsidRPr="00B6270E">
        <w:rPr>
          <w:rFonts w:asciiTheme="minorHAnsi" w:hAnsiTheme="minorHAnsi" w:cs="Times New Roman"/>
          <w:color w:val="auto"/>
        </w:rPr>
        <w:t xml:space="preserve">, and Stephanie Geller for </w:t>
      </w:r>
      <w:r w:rsidR="007253C5" w:rsidRPr="00B6270E">
        <w:rPr>
          <w:rFonts w:asciiTheme="minorHAnsi" w:hAnsiTheme="minorHAnsi" w:cs="Times New Roman"/>
          <w:color w:val="auto"/>
        </w:rPr>
        <w:t>critical reading of the manuscript</w:t>
      </w:r>
      <w:r w:rsidR="002D07A8" w:rsidRPr="00B6270E">
        <w:rPr>
          <w:rFonts w:asciiTheme="minorHAnsi" w:hAnsiTheme="minorHAnsi" w:cs="Times New Roman"/>
          <w:color w:val="auto"/>
        </w:rPr>
        <w:t>.</w:t>
      </w:r>
      <w:r w:rsidRPr="00B6270E">
        <w:rPr>
          <w:rFonts w:asciiTheme="minorHAnsi" w:hAnsiTheme="minorHAnsi" w:cs="Times New Roman"/>
          <w:color w:val="auto"/>
        </w:rPr>
        <w:t xml:space="preserve">  Megan Nicole McClean, Ph.D. holds a Career Award at the Scientific Interface from the Burroughs Wellcome Fund.</w:t>
      </w:r>
    </w:p>
    <w:p w14:paraId="33FDC9A5" w14:textId="77777777" w:rsidR="00EE6E4E" w:rsidRPr="00B6270E" w:rsidRDefault="00EE6E4E" w:rsidP="00ED44A3">
      <w:pPr>
        <w:spacing w:after="0" w:line="240" w:lineRule="auto"/>
        <w:jc w:val="left"/>
        <w:rPr>
          <w:rFonts w:asciiTheme="minorHAnsi" w:hAnsiTheme="minorHAnsi" w:cs="Times New Roman"/>
          <w:b/>
          <w:color w:val="auto"/>
        </w:rPr>
      </w:pPr>
    </w:p>
    <w:p w14:paraId="2A2D9928" w14:textId="77777777" w:rsidR="00A6735B" w:rsidRPr="00B6270E" w:rsidDel="006C28BB" w:rsidRDefault="009D7115" w:rsidP="00ED44A3">
      <w:pPr>
        <w:spacing w:after="0" w:line="240" w:lineRule="auto"/>
        <w:jc w:val="left"/>
        <w:rPr>
          <w:del w:id="2058" w:author="Author" w:date="2016-05-27T16:08:00Z"/>
          <w:rFonts w:asciiTheme="minorHAnsi" w:hAnsiTheme="minorHAnsi" w:cs="Times New Roman"/>
          <w:b/>
          <w:color w:val="auto"/>
        </w:rPr>
      </w:pPr>
      <w:del w:id="2059" w:author="Author" w:date="2016-05-27T16:08:00Z">
        <w:r w:rsidRPr="00B6270E" w:rsidDel="006C28BB">
          <w:rPr>
            <w:rFonts w:asciiTheme="minorHAnsi" w:hAnsiTheme="minorHAnsi" w:cs="Times New Roman"/>
            <w:b/>
            <w:color w:val="auto"/>
          </w:rPr>
          <w:delText>DISCLOSURES:</w:delText>
        </w:r>
      </w:del>
    </w:p>
    <w:p w14:paraId="325961AF" w14:textId="77777777" w:rsidR="00A6735B" w:rsidRPr="00B6270E" w:rsidDel="006C28BB" w:rsidRDefault="009D7115" w:rsidP="00ED44A3">
      <w:pPr>
        <w:spacing w:after="0" w:line="240" w:lineRule="auto"/>
        <w:jc w:val="left"/>
        <w:rPr>
          <w:del w:id="2060" w:author="Author" w:date="2016-05-27T16:08:00Z"/>
          <w:rFonts w:asciiTheme="minorHAnsi" w:hAnsiTheme="minorHAnsi" w:cs="Times New Roman"/>
          <w:color w:val="auto"/>
        </w:rPr>
      </w:pPr>
      <w:del w:id="2061" w:author="Author" w:date="2016-05-27T16:08:00Z">
        <w:r w:rsidRPr="00B6270E" w:rsidDel="006C28BB">
          <w:rPr>
            <w:rFonts w:asciiTheme="minorHAnsi" w:hAnsiTheme="minorHAnsi" w:cs="Times New Roman"/>
            <w:color w:val="auto"/>
          </w:rPr>
          <w:delText>The authors have nothing to disclose.</w:delText>
        </w:r>
      </w:del>
    </w:p>
    <w:p w14:paraId="2A053B5C" w14:textId="77777777" w:rsidR="00EE6E4E" w:rsidRPr="00B6270E" w:rsidDel="006C28BB" w:rsidRDefault="00EE6E4E" w:rsidP="00ED44A3">
      <w:pPr>
        <w:spacing w:after="0" w:line="240" w:lineRule="auto"/>
        <w:jc w:val="left"/>
        <w:rPr>
          <w:del w:id="2062" w:author="Author" w:date="2016-05-27T16:08:00Z"/>
          <w:rFonts w:asciiTheme="minorHAnsi" w:hAnsiTheme="minorHAnsi" w:cs="Times New Roman"/>
          <w:b/>
          <w:bCs/>
          <w:color w:val="auto"/>
        </w:rPr>
      </w:pPr>
    </w:p>
    <w:p w14:paraId="25C30886" w14:textId="77777777" w:rsidR="00A6735B" w:rsidRPr="00B6270E" w:rsidDel="006C28BB" w:rsidRDefault="009D7115" w:rsidP="00ED44A3">
      <w:pPr>
        <w:spacing w:after="0" w:line="240" w:lineRule="auto"/>
        <w:jc w:val="left"/>
        <w:rPr>
          <w:del w:id="2063" w:author="Author" w:date="2016-05-27T16:08:00Z"/>
          <w:rFonts w:asciiTheme="minorHAnsi" w:hAnsiTheme="minorHAnsi" w:cs="Times New Roman"/>
          <w:i/>
          <w:color w:val="auto"/>
        </w:rPr>
      </w:pPr>
      <w:del w:id="2064" w:author="Author" w:date="2016-05-27T16:08:00Z">
        <w:r w:rsidRPr="00B6270E" w:rsidDel="006C28BB">
          <w:rPr>
            <w:rFonts w:asciiTheme="minorHAnsi" w:hAnsiTheme="minorHAnsi" w:cs="Times New Roman"/>
            <w:b/>
            <w:bCs/>
            <w:color w:val="auto"/>
          </w:rPr>
          <w:delText>REFERENCES</w:delText>
        </w:r>
        <w:r w:rsidR="00EE6E4E" w:rsidRPr="00B6270E" w:rsidDel="006C28BB">
          <w:rPr>
            <w:rFonts w:asciiTheme="minorHAnsi" w:hAnsiTheme="minorHAnsi" w:cs="Times New Roman"/>
            <w:color w:val="auto"/>
          </w:rPr>
          <w:delText>:</w:delText>
        </w:r>
      </w:del>
    </w:p>
    <w:p w14:paraId="462AB6D3" w14:textId="77777777" w:rsidR="006F2264" w:rsidRPr="006C28BB" w:rsidDel="006C28BB" w:rsidRDefault="00C67EC7" w:rsidP="006F2264">
      <w:pPr>
        <w:spacing w:after="0" w:line="240" w:lineRule="auto"/>
        <w:ind w:left="640" w:hanging="640"/>
        <w:rPr>
          <w:del w:id="2065" w:author="Author" w:date="2016-05-27T16:08:00Z"/>
          <w:rFonts w:cs="Times New Roman"/>
          <w:noProof/>
        </w:rPr>
      </w:pPr>
      <w:del w:id="2066" w:author="Author" w:date="2016-05-27T16:08:00Z">
        <w:r w:rsidRPr="00685B08" w:rsidDel="006C28BB">
          <w:rPr>
            <w:rFonts w:asciiTheme="minorHAnsi" w:hAnsiTheme="minorHAnsi" w:cs="Times New Roman"/>
            <w:color w:val="auto"/>
          </w:rPr>
          <w:fldChar w:fldCharType="begin" w:fldLock="1"/>
        </w:r>
        <w:r w:rsidR="004F0A49" w:rsidRPr="006C28BB" w:rsidDel="006C28BB">
          <w:rPr>
            <w:rFonts w:asciiTheme="minorHAnsi" w:hAnsiTheme="minorHAnsi" w:cs="Times New Roman"/>
            <w:color w:val="auto"/>
          </w:rPr>
          <w:delInstrText xml:space="preserve">ADDIN Mendeley Bibliography CSL_BIBLIOGRAPHY </w:delInstrText>
        </w:r>
        <w:r w:rsidRPr="00B6270E" w:rsidDel="006C28BB">
          <w:rPr>
            <w:rFonts w:asciiTheme="minorHAnsi" w:hAnsiTheme="minorHAnsi" w:cs="Times New Roman"/>
            <w:color w:val="auto"/>
            <w:rPrChange w:id="2067" w:author="Author" w:date="2016-05-27T14:08:00Z">
              <w:rPr>
                <w:rFonts w:asciiTheme="minorHAnsi" w:hAnsiTheme="minorHAnsi" w:cs="Times New Roman"/>
                <w:color w:val="auto"/>
              </w:rPr>
            </w:rPrChange>
          </w:rPr>
          <w:fldChar w:fldCharType="separate"/>
        </w:r>
        <w:r w:rsidR="006F2264" w:rsidRPr="006C28BB" w:rsidDel="006C28BB">
          <w:rPr>
            <w:rFonts w:cs="Times New Roman"/>
            <w:noProof/>
          </w:rPr>
          <w:delText>1.</w:delText>
        </w:r>
        <w:r w:rsidR="006F2264" w:rsidRPr="006C28BB" w:rsidDel="006C28BB">
          <w:rPr>
            <w:rFonts w:cs="Times New Roman"/>
            <w:noProof/>
          </w:rPr>
          <w:tab/>
          <w:delText xml:space="preserve">Motta-Mena, L. B., Reade, A., </w:delText>
        </w:r>
        <w:r w:rsidR="006F2264" w:rsidRPr="006C28BB" w:rsidDel="006C28BB">
          <w:rPr>
            <w:rFonts w:cs="Times New Roman"/>
            <w:i/>
            <w:iCs/>
            <w:noProof/>
          </w:rPr>
          <w:delText>et al.</w:delText>
        </w:r>
        <w:r w:rsidR="006F2264" w:rsidRPr="006C28BB" w:rsidDel="006C28BB">
          <w:rPr>
            <w:rFonts w:cs="Times New Roman"/>
            <w:noProof/>
          </w:rPr>
          <w:delText xml:space="preserve"> An optogenetic gene expression system with rapid activation and deactivation kinetics. </w:delText>
        </w:r>
        <w:r w:rsidR="006F2264" w:rsidRPr="006C28BB" w:rsidDel="006C28BB">
          <w:rPr>
            <w:rFonts w:cs="Times New Roman"/>
            <w:i/>
            <w:iCs/>
            <w:noProof/>
          </w:rPr>
          <w:delText>Nature chemical biology</w:delText>
        </w:r>
        <w:r w:rsidR="006F2264" w:rsidRPr="006C28BB" w:rsidDel="006C28BB">
          <w:rPr>
            <w:rFonts w:cs="Times New Roman"/>
            <w:noProof/>
          </w:rPr>
          <w:delText xml:space="preserve"> </w:delText>
        </w:r>
        <w:r w:rsidR="006F2264" w:rsidRPr="006C28BB" w:rsidDel="006C28BB">
          <w:rPr>
            <w:rFonts w:cs="Times New Roman"/>
            <w:b/>
            <w:bCs/>
            <w:noProof/>
          </w:rPr>
          <w:delText>10</w:delText>
        </w:r>
        <w:r w:rsidR="006F2264" w:rsidRPr="006C28BB" w:rsidDel="006C28BB">
          <w:rPr>
            <w:rFonts w:cs="Times New Roman"/>
            <w:noProof/>
          </w:rPr>
          <w:delText xml:space="preserve"> (3), 196–202, doi:10.1038/nchembio.1430 (2014).</w:delText>
        </w:r>
      </w:del>
    </w:p>
    <w:p w14:paraId="6FB494B1" w14:textId="77777777" w:rsidR="006F2264" w:rsidRPr="006C28BB" w:rsidDel="006C28BB" w:rsidRDefault="006F2264" w:rsidP="006F2264">
      <w:pPr>
        <w:spacing w:after="0" w:line="240" w:lineRule="auto"/>
        <w:ind w:left="640" w:hanging="640"/>
        <w:rPr>
          <w:del w:id="2068" w:author="Author" w:date="2016-05-27T16:08:00Z"/>
          <w:rFonts w:cs="Times New Roman"/>
          <w:noProof/>
        </w:rPr>
      </w:pPr>
      <w:del w:id="2069" w:author="Author" w:date="2016-05-27T16:08:00Z">
        <w:r w:rsidRPr="006C28BB" w:rsidDel="006C28BB">
          <w:rPr>
            <w:rFonts w:cs="Times New Roman"/>
            <w:noProof/>
          </w:rPr>
          <w:delText>2.</w:delText>
        </w:r>
        <w:r w:rsidRPr="006C28BB" w:rsidDel="006C28BB">
          <w:rPr>
            <w:rFonts w:cs="Times New Roman"/>
            <w:noProof/>
          </w:rPr>
          <w:tab/>
          <w:delText xml:space="preserve">Hughes, R. M., Bolger, S., Tapadia, H. &amp; Tucker, C. L. Light-mediated control of DNA transcription in yeast. </w:delText>
        </w:r>
        <w:r w:rsidRPr="006C28BB" w:rsidDel="006C28BB">
          <w:rPr>
            <w:rFonts w:cs="Times New Roman"/>
            <w:i/>
            <w:iCs/>
            <w:noProof/>
          </w:rPr>
          <w:delText>Methods</w:delText>
        </w:r>
        <w:r w:rsidRPr="006C28BB" w:rsidDel="006C28BB">
          <w:rPr>
            <w:rFonts w:cs="Times New Roman"/>
            <w:noProof/>
          </w:rPr>
          <w:delText xml:space="preserve"> </w:delText>
        </w:r>
        <w:r w:rsidRPr="006C28BB" w:rsidDel="006C28BB">
          <w:rPr>
            <w:rFonts w:cs="Times New Roman"/>
            <w:b/>
            <w:bCs/>
            <w:noProof/>
          </w:rPr>
          <w:delText>58</w:delText>
        </w:r>
        <w:r w:rsidRPr="006C28BB" w:rsidDel="006C28BB">
          <w:rPr>
            <w:rFonts w:cs="Times New Roman"/>
            <w:noProof/>
          </w:rPr>
          <w:delText xml:space="preserve"> (4), 385–391, doi:10.1016/j.ymeth.2012.08.004 (2012).</w:delText>
        </w:r>
      </w:del>
    </w:p>
    <w:p w14:paraId="7DB9348C" w14:textId="77777777" w:rsidR="006F2264" w:rsidRPr="006C28BB" w:rsidDel="006C28BB" w:rsidRDefault="006F2264" w:rsidP="006F2264">
      <w:pPr>
        <w:spacing w:after="0" w:line="240" w:lineRule="auto"/>
        <w:ind w:left="640" w:hanging="640"/>
        <w:rPr>
          <w:del w:id="2070" w:author="Author" w:date="2016-05-27T16:08:00Z"/>
          <w:rFonts w:cs="Times New Roman"/>
          <w:noProof/>
        </w:rPr>
      </w:pPr>
      <w:del w:id="2071" w:author="Author" w:date="2016-05-27T16:08:00Z">
        <w:r w:rsidRPr="006C28BB" w:rsidDel="006C28BB">
          <w:rPr>
            <w:rFonts w:cs="Times New Roman"/>
            <w:noProof/>
          </w:rPr>
          <w:delText>3.</w:delText>
        </w:r>
        <w:r w:rsidRPr="006C28BB" w:rsidDel="006C28BB">
          <w:rPr>
            <w:rFonts w:cs="Times New Roman"/>
            <w:noProof/>
          </w:rPr>
          <w:tab/>
          <w:delText xml:space="preserve">Shimizu-Sato, S., Huq, E., Tepperman, J. M. &amp; Quail, P. H. A light-switchable gene promoter system. </w:delText>
        </w:r>
        <w:r w:rsidRPr="006C28BB" w:rsidDel="006C28BB">
          <w:rPr>
            <w:rFonts w:cs="Times New Roman"/>
            <w:i/>
            <w:iCs/>
            <w:noProof/>
          </w:rPr>
          <w:delText>Nature biotechnology</w:delText>
        </w:r>
        <w:r w:rsidRPr="006C28BB" w:rsidDel="006C28BB">
          <w:rPr>
            <w:rFonts w:cs="Times New Roman"/>
            <w:noProof/>
          </w:rPr>
          <w:delText xml:space="preserve"> </w:delText>
        </w:r>
        <w:r w:rsidRPr="006C28BB" w:rsidDel="006C28BB">
          <w:rPr>
            <w:rFonts w:cs="Times New Roman"/>
            <w:b/>
            <w:bCs/>
            <w:noProof/>
          </w:rPr>
          <w:delText>20</w:delText>
        </w:r>
        <w:r w:rsidRPr="006C28BB" w:rsidDel="006C28BB">
          <w:rPr>
            <w:rFonts w:cs="Times New Roman"/>
            <w:noProof/>
          </w:rPr>
          <w:delText xml:space="preserve"> (10), 1041–4, doi:10.1038/nbt734 (2002).</w:delText>
        </w:r>
      </w:del>
    </w:p>
    <w:p w14:paraId="4521CE94" w14:textId="77777777" w:rsidR="006F2264" w:rsidRPr="006C28BB" w:rsidDel="006C28BB" w:rsidRDefault="006F2264" w:rsidP="006F2264">
      <w:pPr>
        <w:spacing w:after="0" w:line="240" w:lineRule="auto"/>
        <w:ind w:left="640" w:hanging="640"/>
        <w:rPr>
          <w:del w:id="2072" w:author="Author" w:date="2016-05-27T16:08:00Z"/>
          <w:rFonts w:cs="Times New Roman"/>
          <w:noProof/>
        </w:rPr>
      </w:pPr>
      <w:del w:id="2073" w:author="Author" w:date="2016-05-27T16:08:00Z">
        <w:r w:rsidRPr="006C28BB" w:rsidDel="006C28BB">
          <w:rPr>
            <w:rFonts w:cs="Times New Roman"/>
            <w:noProof/>
          </w:rPr>
          <w:delText>4.</w:delText>
        </w:r>
        <w:r w:rsidRPr="006C28BB" w:rsidDel="006C28BB">
          <w:rPr>
            <w:rFonts w:cs="Times New Roman"/>
            <w:noProof/>
          </w:rPr>
          <w:tab/>
          <w:delText xml:space="preserve">Polstein, L. R. &amp; Gersbach, C. a Light-inducible spatiotemporal control of gene activation by customizable zinc finger transcription factors. </w:delText>
        </w:r>
        <w:r w:rsidRPr="006C28BB" w:rsidDel="006C28BB">
          <w:rPr>
            <w:rFonts w:cs="Times New Roman"/>
            <w:i/>
            <w:iCs/>
            <w:noProof/>
          </w:rPr>
          <w:delText>J Am Chem Soc</w:delText>
        </w:r>
        <w:r w:rsidRPr="006C28BB" w:rsidDel="006C28BB">
          <w:rPr>
            <w:rFonts w:cs="Times New Roman"/>
            <w:noProof/>
          </w:rPr>
          <w:delText xml:space="preserve"> </w:delText>
        </w:r>
        <w:r w:rsidRPr="006C28BB" w:rsidDel="006C28BB">
          <w:rPr>
            <w:rFonts w:cs="Times New Roman"/>
            <w:b/>
            <w:bCs/>
            <w:noProof/>
          </w:rPr>
          <w:delText>134</w:delText>
        </w:r>
        <w:r w:rsidRPr="006C28BB" w:rsidDel="006C28BB">
          <w:rPr>
            <w:rFonts w:cs="Times New Roman"/>
            <w:noProof/>
          </w:rPr>
          <w:delText xml:space="preserve"> (40), 16480–16483, doi:10.1021/ja3065667 (2012).</w:delText>
        </w:r>
      </w:del>
    </w:p>
    <w:p w14:paraId="3CFED703" w14:textId="77777777" w:rsidR="006F2264" w:rsidRPr="006C28BB" w:rsidDel="006C28BB" w:rsidRDefault="006F2264" w:rsidP="006F2264">
      <w:pPr>
        <w:spacing w:after="0" w:line="240" w:lineRule="auto"/>
        <w:ind w:left="640" w:hanging="640"/>
        <w:rPr>
          <w:del w:id="2074" w:author="Author" w:date="2016-05-27T16:08:00Z"/>
          <w:rFonts w:cs="Times New Roman"/>
          <w:noProof/>
        </w:rPr>
      </w:pPr>
      <w:del w:id="2075" w:author="Author" w:date="2016-05-27T16:08:00Z">
        <w:r w:rsidRPr="006C28BB" w:rsidDel="006C28BB">
          <w:rPr>
            <w:rFonts w:cs="Times New Roman"/>
            <w:noProof/>
          </w:rPr>
          <w:delText>5.</w:delText>
        </w:r>
        <w:r w:rsidRPr="006C28BB" w:rsidDel="006C28BB">
          <w:rPr>
            <w:rFonts w:cs="Times New Roman"/>
            <w:noProof/>
          </w:rPr>
          <w:tab/>
          <w:delText xml:space="preserve">Polstein, L. R. &amp; Gersbach, C. a A light-inducible CRISPR-Cas9 system for control of endogenous gene activation. </w:delText>
        </w:r>
        <w:r w:rsidRPr="006C28BB" w:rsidDel="006C28BB">
          <w:rPr>
            <w:rFonts w:cs="Times New Roman"/>
            <w:i/>
            <w:iCs/>
            <w:noProof/>
          </w:rPr>
          <w:delText>Nature Chemical Biology</w:delText>
        </w:r>
        <w:r w:rsidRPr="006C28BB" w:rsidDel="006C28BB">
          <w:rPr>
            <w:rFonts w:cs="Times New Roman"/>
            <w:noProof/>
          </w:rPr>
          <w:delText xml:space="preserve"> </w:delText>
        </w:r>
        <w:r w:rsidRPr="006C28BB" w:rsidDel="006C28BB">
          <w:rPr>
            <w:rFonts w:cs="Times New Roman"/>
            <w:b/>
            <w:bCs/>
            <w:noProof/>
          </w:rPr>
          <w:delText>11</w:delText>
        </w:r>
        <w:r w:rsidRPr="006C28BB" w:rsidDel="006C28BB">
          <w:rPr>
            <w:rFonts w:cs="Times New Roman"/>
            <w:noProof/>
          </w:rPr>
          <w:delText xml:space="preserve"> (3), 198–200, doi:10.1038/nchembio.1753 (2015).</w:delText>
        </w:r>
      </w:del>
    </w:p>
    <w:p w14:paraId="178B605D" w14:textId="77777777" w:rsidR="006F2264" w:rsidRPr="006C28BB" w:rsidDel="006C28BB" w:rsidRDefault="006F2264" w:rsidP="006F2264">
      <w:pPr>
        <w:spacing w:after="0" w:line="240" w:lineRule="auto"/>
        <w:ind w:left="640" w:hanging="640"/>
        <w:rPr>
          <w:del w:id="2076" w:author="Author" w:date="2016-05-27T16:08:00Z"/>
          <w:rFonts w:cs="Times New Roman"/>
          <w:noProof/>
        </w:rPr>
      </w:pPr>
      <w:del w:id="2077" w:author="Author" w:date="2016-05-27T16:08:00Z">
        <w:r w:rsidRPr="006C28BB" w:rsidDel="006C28BB">
          <w:rPr>
            <w:rFonts w:cs="Times New Roman"/>
            <w:noProof/>
          </w:rPr>
          <w:delText>6.</w:delText>
        </w:r>
        <w:r w:rsidRPr="006C28BB" w:rsidDel="006C28BB">
          <w:rPr>
            <w:rFonts w:cs="Times New Roman"/>
            <w:noProof/>
          </w:rPr>
          <w:tab/>
          <w:delText xml:space="preserve">Yang, X., Jost, A. P.-T., Weiner, O. D. &amp; Tang, C. A light-inducible organelle-targeting system for dynamically activating and inactivating signaling in budding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24</w:delText>
        </w:r>
        <w:r w:rsidRPr="006C28BB" w:rsidDel="006C28BB">
          <w:rPr>
            <w:rFonts w:cs="Times New Roman"/>
            <w:noProof/>
          </w:rPr>
          <w:delText xml:space="preserve"> (15), 2419–30, doi:10.1091/mbc.E13-03-0126 (2013).</w:delText>
        </w:r>
      </w:del>
    </w:p>
    <w:p w14:paraId="58FC9432" w14:textId="77777777" w:rsidR="006F2264" w:rsidRPr="006C28BB" w:rsidDel="006C28BB" w:rsidRDefault="006F2264" w:rsidP="006F2264">
      <w:pPr>
        <w:spacing w:after="0" w:line="240" w:lineRule="auto"/>
        <w:ind w:left="640" w:hanging="640"/>
        <w:rPr>
          <w:del w:id="2078" w:author="Author" w:date="2016-05-27T16:08:00Z"/>
          <w:rFonts w:cs="Times New Roman"/>
          <w:noProof/>
        </w:rPr>
      </w:pPr>
      <w:del w:id="2079" w:author="Author" w:date="2016-05-27T16:08:00Z">
        <w:r w:rsidRPr="006C28BB" w:rsidDel="006C28BB">
          <w:rPr>
            <w:rFonts w:cs="Times New Roman"/>
            <w:noProof/>
          </w:rPr>
          <w:delText>7.</w:delText>
        </w:r>
        <w:r w:rsidRPr="006C28BB" w:rsidDel="006C28BB">
          <w:rPr>
            <w:rFonts w:cs="Times New Roman"/>
            <w:noProof/>
          </w:rPr>
          <w:tab/>
          <w:delText xml:space="preserve">Lee, S., Park, H., </w:delText>
        </w:r>
        <w:r w:rsidRPr="006C28BB" w:rsidDel="006C28BB">
          <w:rPr>
            <w:rFonts w:cs="Times New Roman"/>
            <w:i/>
            <w:iCs/>
            <w:noProof/>
          </w:rPr>
          <w:delText>et al.</w:delText>
        </w:r>
        <w:r w:rsidRPr="006C28BB" w:rsidDel="006C28BB">
          <w:rPr>
            <w:rFonts w:cs="Times New Roman"/>
            <w:noProof/>
          </w:rPr>
          <w:delText xml:space="preserve"> Reversible protein inactivation by optogenetic trapping in cells.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11</w:delText>
        </w:r>
        <w:r w:rsidRPr="006C28BB" w:rsidDel="006C28BB">
          <w:rPr>
            <w:rFonts w:cs="Times New Roman"/>
            <w:noProof/>
          </w:rPr>
          <w:delText xml:space="preserve"> (6), 633–6, doi:10.1038/nmeth.2940 (2014).</w:delText>
        </w:r>
      </w:del>
    </w:p>
    <w:p w14:paraId="6CCE15C8" w14:textId="77777777" w:rsidR="006F2264" w:rsidRPr="006C28BB" w:rsidDel="006C28BB" w:rsidRDefault="006F2264" w:rsidP="006F2264">
      <w:pPr>
        <w:spacing w:after="0" w:line="240" w:lineRule="auto"/>
        <w:ind w:left="640" w:hanging="640"/>
        <w:rPr>
          <w:del w:id="2080" w:author="Author" w:date="2016-05-27T16:08:00Z"/>
          <w:rFonts w:cs="Times New Roman"/>
          <w:noProof/>
        </w:rPr>
      </w:pPr>
      <w:del w:id="2081" w:author="Author" w:date="2016-05-27T16:08:00Z">
        <w:r w:rsidRPr="006C28BB" w:rsidDel="006C28BB">
          <w:rPr>
            <w:rFonts w:cs="Times New Roman"/>
            <w:noProof/>
          </w:rPr>
          <w:delText>8.</w:delText>
        </w:r>
        <w:r w:rsidRPr="006C28BB" w:rsidDel="006C28BB">
          <w:rPr>
            <w:rFonts w:cs="Times New Roman"/>
            <w:noProof/>
          </w:rPr>
          <w:tab/>
          <w:delText xml:space="preserve">Kennedy, M. J., Hughes, R. M., Peteya, L. a, Schwartz, J. W., Ehlers, M. D. &amp; Tucker, C. L. Rapid blue-light–mediated induction of protein interactions in living cells.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7</w:delText>
        </w:r>
        <w:r w:rsidRPr="006C28BB" w:rsidDel="006C28BB">
          <w:rPr>
            <w:rFonts w:cs="Times New Roman"/>
            <w:noProof/>
          </w:rPr>
          <w:delText xml:space="preserve"> (12), 973–975, doi:10.1038/nmeth.1524 (2010).</w:delText>
        </w:r>
      </w:del>
    </w:p>
    <w:p w14:paraId="39268EC5" w14:textId="77777777" w:rsidR="006F2264" w:rsidRPr="006C28BB" w:rsidDel="006C28BB" w:rsidRDefault="006F2264" w:rsidP="006F2264">
      <w:pPr>
        <w:spacing w:after="0" w:line="240" w:lineRule="auto"/>
        <w:ind w:left="640" w:hanging="640"/>
        <w:rPr>
          <w:del w:id="2082" w:author="Author" w:date="2016-05-27T16:08:00Z"/>
          <w:rFonts w:cs="Times New Roman"/>
          <w:noProof/>
        </w:rPr>
      </w:pPr>
      <w:del w:id="2083" w:author="Author" w:date="2016-05-27T16:08:00Z">
        <w:r w:rsidRPr="006C28BB" w:rsidDel="006C28BB">
          <w:rPr>
            <w:rFonts w:cs="Times New Roman"/>
            <w:noProof/>
          </w:rPr>
          <w:delText>9.</w:delText>
        </w:r>
        <w:r w:rsidRPr="006C28BB" w:rsidDel="006C28BB">
          <w:rPr>
            <w:rFonts w:cs="Times New Roman"/>
            <w:noProof/>
          </w:rPr>
          <w:tab/>
          <w:delText xml:space="preserve">Yazawa, M., Sadaghiani,  a M., Hsueh, B. &amp; Dolmetsch, R. E. Induction of protein-protein interactions in live cells using light. </w:delText>
        </w:r>
        <w:r w:rsidRPr="006C28BB" w:rsidDel="006C28BB">
          <w:rPr>
            <w:rFonts w:cs="Times New Roman"/>
            <w:i/>
            <w:iCs/>
            <w:noProof/>
          </w:rPr>
          <w:delText>Nat Biotechnol.</w:delText>
        </w:r>
        <w:r w:rsidRPr="006C28BB" w:rsidDel="006C28BB">
          <w:rPr>
            <w:rFonts w:cs="Times New Roman"/>
            <w:noProof/>
          </w:rPr>
          <w:delText xml:space="preserve"> </w:delText>
        </w:r>
        <w:r w:rsidRPr="006C28BB" w:rsidDel="006C28BB">
          <w:rPr>
            <w:rFonts w:cs="Times New Roman"/>
            <w:b/>
            <w:bCs/>
            <w:noProof/>
          </w:rPr>
          <w:delText>27</w:delText>
        </w:r>
        <w:r w:rsidRPr="006C28BB" w:rsidDel="006C28BB">
          <w:rPr>
            <w:rFonts w:cs="Times New Roman"/>
            <w:noProof/>
          </w:rPr>
          <w:delText xml:space="preserve"> (10), 941–945, doi:10.1038/nbt.1569 (2009).</w:delText>
        </w:r>
      </w:del>
    </w:p>
    <w:p w14:paraId="173FF1D0" w14:textId="77777777" w:rsidR="006F2264" w:rsidRPr="006C28BB" w:rsidDel="006C28BB" w:rsidRDefault="006F2264" w:rsidP="006F2264">
      <w:pPr>
        <w:spacing w:after="0" w:line="240" w:lineRule="auto"/>
        <w:ind w:left="640" w:hanging="640"/>
        <w:rPr>
          <w:del w:id="2084" w:author="Author" w:date="2016-05-27T16:08:00Z"/>
          <w:rFonts w:cs="Times New Roman"/>
          <w:noProof/>
        </w:rPr>
      </w:pPr>
      <w:del w:id="2085" w:author="Author" w:date="2016-05-27T16:08:00Z">
        <w:r w:rsidRPr="006C28BB" w:rsidDel="006C28BB">
          <w:rPr>
            <w:rFonts w:cs="Times New Roman"/>
            <w:noProof/>
          </w:rPr>
          <w:delText>10.</w:delText>
        </w:r>
        <w:r w:rsidRPr="006C28BB" w:rsidDel="006C28BB">
          <w:rPr>
            <w:rFonts w:cs="Times New Roman"/>
            <w:noProof/>
          </w:rPr>
          <w:tab/>
          <w:delText xml:space="preserve">Zoltowski, B. D., Motta-Mena, L. B. &amp; Gardner, K. H. Blue light-induced dimerization of a bacterial LOV-HTH DNA-binding protein. </w:delText>
        </w:r>
        <w:r w:rsidRPr="006C28BB" w:rsidDel="006C28BB">
          <w:rPr>
            <w:rFonts w:cs="Times New Roman"/>
            <w:i/>
            <w:iCs/>
            <w:noProof/>
          </w:rPr>
          <w:delText>Biochemistry</w:delText>
        </w:r>
        <w:r w:rsidRPr="006C28BB" w:rsidDel="006C28BB">
          <w:rPr>
            <w:rFonts w:cs="Times New Roman"/>
            <w:noProof/>
          </w:rPr>
          <w:delText xml:space="preserve"> </w:delText>
        </w:r>
        <w:r w:rsidRPr="006C28BB" w:rsidDel="006C28BB">
          <w:rPr>
            <w:rFonts w:cs="Times New Roman"/>
            <w:b/>
            <w:bCs/>
            <w:noProof/>
          </w:rPr>
          <w:delText>52</w:delText>
        </w:r>
        <w:r w:rsidRPr="006C28BB" w:rsidDel="006C28BB">
          <w:rPr>
            <w:rFonts w:cs="Times New Roman"/>
            <w:noProof/>
          </w:rPr>
          <w:delText xml:space="preserve"> (38), 6653–61, doi:10.1021/bi401040m (2013).</w:delText>
        </w:r>
      </w:del>
    </w:p>
    <w:p w14:paraId="0B2C6EAA" w14:textId="77777777" w:rsidR="006F2264" w:rsidRPr="006C28BB" w:rsidDel="006C28BB" w:rsidRDefault="006F2264" w:rsidP="006F2264">
      <w:pPr>
        <w:spacing w:after="0" w:line="240" w:lineRule="auto"/>
        <w:ind w:left="640" w:hanging="640"/>
        <w:rPr>
          <w:del w:id="2086" w:author="Author" w:date="2016-05-27T16:08:00Z"/>
          <w:rFonts w:cs="Times New Roman"/>
          <w:noProof/>
        </w:rPr>
      </w:pPr>
      <w:del w:id="2087" w:author="Author" w:date="2016-05-27T16:08:00Z">
        <w:r w:rsidRPr="006C28BB" w:rsidDel="006C28BB">
          <w:rPr>
            <w:rFonts w:cs="Times New Roman"/>
            <w:noProof/>
          </w:rPr>
          <w:delText>11.</w:delText>
        </w:r>
        <w:r w:rsidRPr="006C28BB" w:rsidDel="006C28BB">
          <w:rPr>
            <w:rFonts w:cs="Times New Roman"/>
            <w:noProof/>
          </w:rPr>
          <w:tab/>
          <w:delText xml:space="preserve">Renicke, C., Schuster, D., Usherenko, S., Essen, L.-O. &amp; Taxis, C. A LOV2 Domain-Based Optogenetic Tool to Control Protein Degradation and Cellular Function. </w:delText>
        </w:r>
        <w:r w:rsidRPr="006C28BB" w:rsidDel="006C28BB">
          <w:rPr>
            <w:rFonts w:cs="Times New Roman"/>
            <w:i/>
            <w:iCs/>
            <w:noProof/>
          </w:rPr>
          <w:delText>Chemistry &amp; Biology</w:delText>
        </w:r>
        <w:r w:rsidRPr="006C28BB" w:rsidDel="006C28BB">
          <w:rPr>
            <w:rFonts w:cs="Times New Roman"/>
            <w:noProof/>
          </w:rPr>
          <w:delText xml:space="preserve"> </w:delText>
        </w:r>
        <w:r w:rsidRPr="006C28BB" w:rsidDel="006C28BB">
          <w:rPr>
            <w:rFonts w:cs="Times New Roman"/>
            <w:b/>
            <w:bCs/>
            <w:noProof/>
          </w:rPr>
          <w:delText>20</w:delText>
        </w:r>
        <w:r w:rsidRPr="006C28BB" w:rsidDel="006C28BB">
          <w:rPr>
            <w:rFonts w:cs="Times New Roman"/>
            <w:noProof/>
          </w:rPr>
          <w:delText xml:space="preserve"> (4), 619–626, doi:10.1016/j.chembiol.2013.03.005 (2013).</w:delText>
        </w:r>
      </w:del>
    </w:p>
    <w:p w14:paraId="429E28C7" w14:textId="77777777" w:rsidR="006F2264" w:rsidRPr="006C28BB" w:rsidDel="006C28BB" w:rsidRDefault="006F2264" w:rsidP="006F2264">
      <w:pPr>
        <w:spacing w:after="0" w:line="240" w:lineRule="auto"/>
        <w:ind w:left="640" w:hanging="640"/>
        <w:rPr>
          <w:del w:id="2088" w:author="Author" w:date="2016-05-27T16:08:00Z"/>
          <w:rFonts w:cs="Times New Roman"/>
          <w:noProof/>
        </w:rPr>
      </w:pPr>
      <w:del w:id="2089" w:author="Author" w:date="2016-05-27T16:08:00Z">
        <w:r w:rsidRPr="006C28BB" w:rsidDel="006C28BB">
          <w:rPr>
            <w:rFonts w:cs="Times New Roman"/>
            <w:noProof/>
          </w:rPr>
          <w:delText>12.</w:delText>
        </w:r>
        <w:r w:rsidRPr="006C28BB" w:rsidDel="006C28BB">
          <w:rPr>
            <w:rFonts w:cs="Times New Roman"/>
            <w:noProof/>
          </w:rPr>
          <w:tab/>
          <w:delText xml:space="preserve">NOVICK, A. &amp; SZILARD, L. Description of the chemostat. </w:delText>
        </w:r>
        <w:r w:rsidRPr="006C28BB" w:rsidDel="006C28BB">
          <w:rPr>
            <w:rFonts w:cs="Times New Roman"/>
            <w:i/>
            <w:iCs/>
            <w:noProof/>
          </w:rPr>
          <w:delText>Science (New York, N.Y.)</w:delText>
        </w:r>
        <w:r w:rsidRPr="006C28BB" w:rsidDel="006C28BB">
          <w:rPr>
            <w:rFonts w:cs="Times New Roman"/>
            <w:noProof/>
          </w:rPr>
          <w:delText xml:space="preserve"> </w:delText>
        </w:r>
        <w:r w:rsidRPr="006C28BB" w:rsidDel="006C28BB">
          <w:rPr>
            <w:rFonts w:cs="Times New Roman"/>
            <w:b/>
            <w:bCs/>
            <w:noProof/>
          </w:rPr>
          <w:delText>112</w:delText>
        </w:r>
        <w:r w:rsidRPr="006C28BB" w:rsidDel="006C28BB">
          <w:rPr>
            <w:rFonts w:cs="Times New Roman"/>
            <w:noProof/>
          </w:rPr>
          <w:delText xml:space="preserve"> (2920), 715–6at &lt;http://www.ncbi.nlm.nih.gov/pubmed/14787503&gt; (1950).</w:delText>
        </w:r>
      </w:del>
    </w:p>
    <w:p w14:paraId="488F3CE6" w14:textId="77777777" w:rsidR="006F2264" w:rsidRPr="006C28BB" w:rsidDel="006C28BB" w:rsidRDefault="006F2264" w:rsidP="006F2264">
      <w:pPr>
        <w:spacing w:after="0" w:line="240" w:lineRule="auto"/>
        <w:ind w:left="640" w:hanging="640"/>
        <w:rPr>
          <w:del w:id="2090" w:author="Author" w:date="2016-05-27T16:08:00Z"/>
          <w:rFonts w:cs="Times New Roman"/>
          <w:noProof/>
        </w:rPr>
      </w:pPr>
      <w:del w:id="2091" w:author="Author" w:date="2016-05-27T16:08:00Z">
        <w:r w:rsidRPr="006C28BB" w:rsidDel="006C28BB">
          <w:rPr>
            <w:rFonts w:cs="Times New Roman"/>
            <w:noProof/>
          </w:rPr>
          <w:delText>13.</w:delText>
        </w:r>
        <w:r w:rsidRPr="006C28BB" w:rsidDel="006C28BB">
          <w:rPr>
            <w:rFonts w:cs="Times New Roman"/>
            <w:noProof/>
          </w:rPr>
          <w:tab/>
          <w:delText xml:space="preserve">MONOD, J. La technique de culture continue. Théorie et applications. </w:delText>
        </w:r>
        <w:r w:rsidRPr="006C28BB" w:rsidDel="006C28BB">
          <w:rPr>
            <w:rFonts w:cs="Times New Roman"/>
            <w:i/>
            <w:iCs/>
            <w:noProof/>
          </w:rPr>
          <w:delText>Ann. Inst. Pasteur</w:delText>
        </w:r>
        <w:r w:rsidRPr="006C28BB" w:rsidDel="006C28BB">
          <w:rPr>
            <w:rFonts w:cs="Times New Roman"/>
            <w:noProof/>
          </w:rPr>
          <w:delText xml:space="preserve"> </w:delText>
        </w:r>
        <w:r w:rsidRPr="006C28BB" w:rsidDel="006C28BB">
          <w:rPr>
            <w:rFonts w:cs="Times New Roman"/>
            <w:b/>
            <w:bCs/>
            <w:noProof/>
          </w:rPr>
          <w:delText>79</w:delText>
        </w:r>
        <w:r w:rsidRPr="006C28BB" w:rsidDel="006C28BB">
          <w:rPr>
            <w:rFonts w:cs="Times New Roman"/>
            <w:noProof/>
          </w:rPr>
          <w:delText xml:space="preserve"> (4), 390–410 (1950).</w:delText>
        </w:r>
      </w:del>
    </w:p>
    <w:p w14:paraId="3A201EE5" w14:textId="77777777" w:rsidR="006F2264" w:rsidRPr="006C28BB" w:rsidDel="006C28BB" w:rsidRDefault="006F2264" w:rsidP="006F2264">
      <w:pPr>
        <w:spacing w:after="0" w:line="240" w:lineRule="auto"/>
        <w:ind w:left="640" w:hanging="640"/>
        <w:rPr>
          <w:del w:id="2092" w:author="Author" w:date="2016-05-27T16:08:00Z"/>
          <w:rFonts w:cs="Times New Roman"/>
          <w:noProof/>
        </w:rPr>
      </w:pPr>
      <w:del w:id="2093" w:author="Author" w:date="2016-05-27T16:08:00Z">
        <w:r w:rsidRPr="006C28BB" w:rsidDel="006C28BB">
          <w:rPr>
            <w:rFonts w:cs="Times New Roman"/>
            <w:noProof/>
          </w:rPr>
          <w:delText>14.</w:delText>
        </w:r>
        <w:r w:rsidRPr="006C28BB" w:rsidDel="006C28BB">
          <w:rPr>
            <w:rFonts w:cs="Times New Roman"/>
            <w:noProof/>
          </w:rPr>
          <w:tab/>
          <w:delText xml:space="preserve">Shimizu-Sato, S., Huq, E., Tepperman, J. M. &amp; Quail, P. H. A light-switchable gene promoter system. </w:delText>
        </w:r>
        <w:r w:rsidRPr="006C28BB" w:rsidDel="006C28BB">
          <w:rPr>
            <w:rFonts w:cs="Times New Roman"/>
            <w:i/>
            <w:iCs/>
            <w:noProof/>
          </w:rPr>
          <w:delText>Nature Biotechnology</w:delText>
        </w:r>
        <w:r w:rsidRPr="006C28BB" w:rsidDel="006C28BB">
          <w:rPr>
            <w:rFonts w:cs="Times New Roman"/>
            <w:noProof/>
          </w:rPr>
          <w:delText xml:space="preserve"> </w:delText>
        </w:r>
        <w:r w:rsidRPr="006C28BB" w:rsidDel="006C28BB">
          <w:rPr>
            <w:rFonts w:cs="Times New Roman"/>
            <w:b/>
            <w:bCs/>
            <w:noProof/>
          </w:rPr>
          <w:delText>20</w:delText>
        </w:r>
        <w:r w:rsidRPr="006C28BB" w:rsidDel="006C28BB">
          <w:rPr>
            <w:rFonts w:cs="Times New Roman"/>
            <w:noProof/>
          </w:rPr>
          <w:delText>, 1041–1044 (2002).</w:delText>
        </w:r>
      </w:del>
    </w:p>
    <w:p w14:paraId="7D4DFAC6" w14:textId="77777777" w:rsidR="006F2264" w:rsidRPr="006C28BB" w:rsidDel="006C28BB" w:rsidRDefault="006F2264" w:rsidP="006F2264">
      <w:pPr>
        <w:spacing w:after="0" w:line="240" w:lineRule="auto"/>
        <w:ind w:left="640" w:hanging="640"/>
        <w:rPr>
          <w:del w:id="2094" w:author="Author" w:date="2016-05-27T16:08:00Z"/>
          <w:rFonts w:cs="Times New Roman"/>
          <w:noProof/>
        </w:rPr>
      </w:pPr>
      <w:del w:id="2095" w:author="Author" w:date="2016-05-27T16:08:00Z">
        <w:r w:rsidRPr="006C28BB" w:rsidDel="006C28BB">
          <w:rPr>
            <w:rFonts w:cs="Times New Roman"/>
            <w:noProof/>
          </w:rPr>
          <w:delText>15.</w:delText>
        </w:r>
        <w:r w:rsidRPr="006C28BB" w:rsidDel="006C28BB">
          <w:rPr>
            <w:rFonts w:cs="Times New Roman"/>
            <w:noProof/>
          </w:rPr>
          <w:tab/>
          <w:delText xml:space="preserve">Kennedy, M. J., Hughes, R. M., Peteya, L. A., Schwartz, J. W., Ehlers, M. D. &amp; Tucker, C. L. Rapid blue-light-mediated induction of protein interactions in living cells.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7</w:delText>
        </w:r>
        <w:r w:rsidRPr="006C28BB" w:rsidDel="006C28BB">
          <w:rPr>
            <w:rFonts w:cs="Times New Roman"/>
            <w:noProof/>
          </w:rPr>
          <w:delText>, 973–975 (2010).</w:delText>
        </w:r>
      </w:del>
    </w:p>
    <w:p w14:paraId="339A77FD" w14:textId="77777777" w:rsidR="006F2264" w:rsidRPr="006C28BB" w:rsidDel="006C28BB" w:rsidRDefault="006F2264" w:rsidP="006F2264">
      <w:pPr>
        <w:spacing w:after="0" w:line="240" w:lineRule="auto"/>
        <w:ind w:left="640" w:hanging="640"/>
        <w:rPr>
          <w:del w:id="2096" w:author="Author" w:date="2016-05-27T16:08:00Z"/>
          <w:rFonts w:cs="Times New Roman"/>
          <w:noProof/>
        </w:rPr>
      </w:pPr>
      <w:del w:id="2097" w:author="Author" w:date="2016-05-27T16:08:00Z">
        <w:r w:rsidRPr="006C28BB" w:rsidDel="006C28BB">
          <w:rPr>
            <w:rFonts w:cs="Times New Roman"/>
            <w:noProof/>
          </w:rPr>
          <w:delText>16.</w:delText>
        </w:r>
        <w:r w:rsidRPr="006C28BB" w:rsidDel="006C28BB">
          <w:rPr>
            <w:rFonts w:cs="Times New Roman"/>
            <w:noProof/>
          </w:rPr>
          <w:tab/>
          <w:delText xml:space="preserve">Olson, E. J. &amp; Tabor, J. J. Optogenetic characterization methods overcome key challenges in synthetic and systems biology. </w:delText>
        </w:r>
        <w:r w:rsidRPr="006C28BB" w:rsidDel="006C28BB">
          <w:rPr>
            <w:rFonts w:cs="Times New Roman"/>
            <w:i/>
            <w:iCs/>
            <w:noProof/>
          </w:rPr>
          <w:delText>Nature chemical biology</w:delText>
        </w:r>
        <w:r w:rsidRPr="006C28BB" w:rsidDel="006C28BB">
          <w:rPr>
            <w:rFonts w:cs="Times New Roman"/>
            <w:noProof/>
          </w:rPr>
          <w:delText xml:space="preserve"> </w:delText>
        </w:r>
        <w:r w:rsidRPr="006C28BB" w:rsidDel="006C28BB">
          <w:rPr>
            <w:rFonts w:cs="Times New Roman"/>
            <w:b/>
            <w:bCs/>
            <w:noProof/>
          </w:rPr>
          <w:delText>10</w:delText>
        </w:r>
        <w:r w:rsidRPr="006C28BB" w:rsidDel="006C28BB">
          <w:rPr>
            <w:rFonts w:cs="Times New Roman"/>
            <w:noProof/>
          </w:rPr>
          <w:delText xml:space="preserve"> (7), 502–511 (2014).</w:delText>
        </w:r>
      </w:del>
    </w:p>
    <w:p w14:paraId="47F9FAB4" w14:textId="77777777" w:rsidR="006F2264" w:rsidRPr="006C28BB" w:rsidDel="006C28BB" w:rsidRDefault="006F2264" w:rsidP="006F2264">
      <w:pPr>
        <w:spacing w:after="0" w:line="240" w:lineRule="auto"/>
        <w:ind w:left="640" w:hanging="640"/>
        <w:rPr>
          <w:del w:id="2098" w:author="Author" w:date="2016-05-27T16:08:00Z"/>
          <w:rFonts w:cs="Times New Roman"/>
          <w:noProof/>
        </w:rPr>
      </w:pPr>
      <w:del w:id="2099" w:author="Author" w:date="2016-05-27T16:08:00Z">
        <w:r w:rsidRPr="006C28BB" w:rsidDel="006C28BB">
          <w:rPr>
            <w:rFonts w:cs="Times New Roman"/>
            <w:noProof/>
          </w:rPr>
          <w:delText>17.</w:delText>
        </w:r>
        <w:r w:rsidRPr="006C28BB" w:rsidDel="006C28BB">
          <w:rPr>
            <w:rFonts w:cs="Times New Roman"/>
            <w:noProof/>
          </w:rPr>
          <w:tab/>
          <w:delText xml:space="preserve">Botstein, D. &amp; Fink, G. R. Yeast: An experimental organism for 21st century biology. </w:delText>
        </w:r>
        <w:r w:rsidRPr="006C28BB" w:rsidDel="006C28BB">
          <w:rPr>
            <w:rFonts w:cs="Times New Roman"/>
            <w:i/>
            <w:iCs/>
            <w:noProof/>
          </w:rPr>
          <w:delText>Genetics</w:delText>
        </w:r>
        <w:r w:rsidRPr="006C28BB" w:rsidDel="006C28BB">
          <w:rPr>
            <w:rFonts w:cs="Times New Roman"/>
            <w:noProof/>
          </w:rPr>
          <w:delText xml:space="preserve"> </w:delText>
        </w:r>
        <w:r w:rsidRPr="006C28BB" w:rsidDel="006C28BB">
          <w:rPr>
            <w:rFonts w:cs="Times New Roman"/>
            <w:b/>
            <w:bCs/>
            <w:noProof/>
          </w:rPr>
          <w:delText>189</w:delText>
        </w:r>
        <w:r w:rsidRPr="006C28BB" w:rsidDel="006C28BB">
          <w:rPr>
            <w:rFonts w:cs="Times New Roman"/>
            <w:noProof/>
          </w:rPr>
          <w:delText xml:space="preserve"> (3), 695–704, doi:10.1534/genetics.111.130765 (2011).</w:delText>
        </w:r>
      </w:del>
    </w:p>
    <w:p w14:paraId="5C13A467" w14:textId="77777777" w:rsidR="006F2264" w:rsidRPr="006C28BB" w:rsidDel="006C28BB" w:rsidRDefault="006F2264" w:rsidP="006F2264">
      <w:pPr>
        <w:spacing w:after="0" w:line="240" w:lineRule="auto"/>
        <w:ind w:left="640" w:hanging="640"/>
        <w:rPr>
          <w:del w:id="2100" w:author="Author" w:date="2016-05-27T16:08:00Z"/>
          <w:rFonts w:cs="Times New Roman"/>
          <w:noProof/>
        </w:rPr>
      </w:pPr>
      <w:del w:id="2101" w:author="Author" w:date="2016-05-27T16:08:00Z">
        <w:r w:rsidRPr="006C28BB" w:rsidDel="006C28BB">
          <w:rPr>
            <w:rFonts w:cs="Times New Roman"/>
            <w:noProof/>
          </w:rPr>
          <w:delText>18.</w:delText>
        </w:r>
        <w:r w:rsidRPr="006C28BB" w:rsidDel="006C28BB">
          <w:rPr>
            <w:rFonts w:cs="Times New Roman"/>
            <w:noProof/>
          </w:rPr>
          <w:tab/>
          <w:delText xml:space="preserve">Galanie, S. &amp; Smolke, C. D. Optimization of yeast-based production of medicinal protoberberine alkaloids. </w:delText>
        </w:r>
        <w:r w:rsidRPr="006C28BB" w:rsidDel="006C28BB">
          <w:rPr>
            <w:rFonts w:cs="Times New Roman"/>
            <w:i/>
            <w:iCs/>
            <w:noProof/>
          </w:rPr>
          <w:delText>Microbial cell factories</w:delText>
        </w:r>
        <w:r w:rsidRPr="006C28BB" w:rsidDel="006C28BB">
          <w:rPr>
            <w:rFonts w:cs="Times New Roman"/>
            <w:noProof/>
          </w:rPr>
          <w:delText xml:space="preserve"> </w:delText>
        </w:r>
        <w:r w:rsidRPr="006C28BB" w:rsidDel="006C28BB">
          <w:rPr>
            <w:rFonts w:cs="Times New Roman"/>
            <w:b/>
            <w:bCs/>
            <w:noProof/>
          </w:rPr>
          <w:delText>14</w:delText>
        </w:r>
        <w:r w:rsidRPr="006C28BB" w:rsidDel="006C28BB">
          <w:rPr>
            <w:rFonts w:cs="Times New Roman"/>
            <w:noProof/>
          </w:rPr>
          <w:delText xml:space="preserve"> (1), 144, doi:10.1186/s12934-015-0332-3 (2015).</w:delText>
        </w:r>
      </w:del>
    </w:p>
    <w:p w14:paraId="7896FB86" w14:textId="77777777" w:rsidR="006F2264" w:rsidRPr="006C28BB" w:rsidDel="006C28BB" w:rsidRDefault="006F2264" w:rsidP="006F2264">
      <w:pPr>
        <w:spacing w:after="0" w:line="240" w:lineRule="auto"/>
        <w:ind w:left="640" w:hanging="640"/>
        <w:rPr>
          <w:del w:id="2102" w:author="Author" w:date="2016-05-27T16:08:00Z"/>
          <w:rFonts w:cs="Times New Roman"/>
          <w:noProof/>
        </w:rPr>
      </w:pPr>
      <w:del w:id="2103" w:author="Author" w:date="2016-05-27T16:08:00Z">
        <w:r w:rsidRPr="006C28BB" w:rsidDel="006C28BB">
          <w:rPr>
            <w:rFonts w:cs="Times New Roman"/>
            <w:noProof/>
          </w:rPr>
          <w:delText>19.</w:delText>
        </w:r>
        <w:r w:rsidRPr="006C28BB" w:rsidDel="006C28BB">
          <w:rPr>
            <w:rFonts w:cs="Times New Roman"/>
            <w:noProof/>
          </w:rPr>
          <w:tab/>
          <w:delText xml:space="preserve">Gerngross, T. U. Advances in the production of human therapeutic proteins in yeasts and filamentous fungi. </w:delText>
        </w:r>
        <w:r w:rsidRPr="006C28BB" w:rsidDel="006C28BB">
          <w:rPr>
            <w:rFonts w:cs="Times New Roman"/>
            <w:i/>
            <w:iCs/>
            <w:noProof/>
          </w:rPr>
          <w:delText>Nature biotechnology</w:delText>
        </w:r>
        <w:r w:rsidRPr="006C28BB" w:rsidDel="006C28BB">
          <w:rPr>
            <w:rFonts w:cs="Times New Roman"/>
            <w:noProof/>
          </w:rPr>
          <w:delText xml:space="preserve"> </w:delText>
        </w:r>
        <w:r w:rsidRPr="006C28BB" w:rsidDel="006C28BB">
          <w:rPr>
            <w:rFonts w:cs="Times New Roman"/>
            <w:b/>
            <w:bCs/>
            <w:noProof/>
          </w:rPr>
          <w:delText>22</w:delText>
        </w:r>
        <w:r w:rsidRPr="006C28BB" w:rsidDel="006C28BB">
          <w:rPr>
            <w:rFonts w:cs="Times New Roman"/>
            <w:noProof/>
          </w:rPr>
          <w:delText xml:space="preserve"> (11), 1409–14, doi:10.1038/nbt1028 (2004).</w:delText>
        </w:r>
      </w:del>
    </w:p>
    <w:p w14:paraId="533C4A66" w14:textId="77777777" w:rsidR="006F2264" w:rsidRPr="006C28BB" w:rsidDel="006C28BB" w:rsidRDefault="006F2264" w:rsidP="006F2264">
      <w:pPr>
        <w:spacing w:after="0" w:line="240" w:lineRule="auto"/>
        <w:ind w:left="640" w:hanging="640"/>
        <w:rPr>
          <w:del w:id="2104" w:author="Author" w:date="2016-05-27T16:08:00Z"/>
          <w:rFonts w:cs="Times New Roman"/>
          <w:noProof/>
        </w:rPr>
      </w:pPr>
      <w:del w:id="2105" w:author="Author" w:date="2016-05-27T16:08:00Z">
        <w:r w:rsidRPr="006C28BB" w:rsidDel="006C28BB">
          <w:rPr>
            <w:rFonts w:cs="Times New Roman"/>
            <w:noProof/>
          </w:rPr>
          <w:delText>20.</w:delText>
        </w:r>
        <w:r w:rsidRPr="006C28BB" w:rsidDel="006C28BB">
          <w:rPr>
            <w:rFonts w:cs="Times New Roman"/>
            <w:noProof/>
          </w:rPr>
          <w:tab/>
          <w:delText xml:space="preserve">van Maris, A. J. A., Abbott, D. A., </w:delText>
        </w:r>
        <w:r w:rsidRPr="006C28BB" w:rsidDel="006C28BB">
          <w:rPr>
            <w:rFonts w:cs="Times New Roman"/>
            <w:i/>
            <w:iCs/>
            <w:noProof/>
          </w:rPr>
          <w:delText>et al.</w:delText>
        </w:r>
        <w:r w:rsidRPr="006C28BB" w:rsidDel="006C28BB">
          <w:rPr>
            <w:rFonts w:cs="Times New Roman"/>
            <w:noProof/>
          </w:rPr>
          <w:delText xml:space="preserve"> Alcoholic fermentation of carbon sources in biomass hydrolysates by Saccharomyces cerevisiae: current status. </w:delText>
        </w:r>
        <w:r w:rsidRPr="006C28BB" w:rsidDel="006C28BB">
          <w:rPr>
            <w:rFonts w:cs="Times New Roman"/>
            <w:i/>
            <w:iCs/>
            <w:noProof/>
          </w:rPr>
          <w:delText>Antonie van Leeuwenhoek</w:delText>
        </w:r>
        <w:r w:rsidRPr="006C28BB" w:rsidDel="006C28BB">
          <w:rPr>
            <w:rFonts w:cs="Times New Roman"/>
            <w:noProof/>
          </w:rPr>
          <w:delText xml:space="preserve"> </w:delText>
        </w:r>
        <w:r w:rsidRPr="006C28BB" w:rsidDel="006C28BB">
          <w:rPr>
            <w:rFonts w:cs="Times New Roman"/>
            <w:b/>
            <w:bCs/>
            <w:noProof/>
          </w:rPr>
          <w:delText>90</w:delText>
        </w:r>
        <w:r w:rsidRPr="006C28BB" w:rsidDel="006C28BB">
          <w:rPr>
            <w:rFonts w:cs="Times New Roman"/>
            <w:noProof/>
          </w:rPr>
          <w:delText xml:space="preserve"> (4), 391–418, doi:10.1007/s10482-006-9085-7 (2006).</w:delText>
        </w:r>
      </w:del>
    </w:p>
    <w:p w14:paraId="4AFF1BAC" w14:textId="77777777" w:rsidR="006F2264" w:rsidRPr="006C28BB" w:rsidDel="006C28BB" w:rsidRDefault="006F2264" w:rsidP="006F2264">
      <w:pPr>
        <w:spacing w:after="0" w:line="240" w:lineRule="auto"/>
        <w:ind w:left="640" w:hanging="640"/>
        <w:rPr>
          <w:del w:id="2106" w:author="Author" w:date="2016-05-27T16:08:00Z"/>
          <w:rFonts w:cs="Times New Roman"/>
          <w:noProof/>
        </w:rPr>
      </w:pPr>
      <w:del w:id="2107" w:author="Author" w:date="2016-05-27T16:08:00Z">
        <w:r w:rsidRPr="006C28BB" w:rsidDel="006C28BB">
          <w:rPr>
            <w:rFonts w:cs="Times New Roman"/>
            <w:noProof/>
          </w:rPr>
          <w:delText>21.</w:delText>
        </w:r>
        <w:r w:rsidRPr="006C28BB" w:rsidDel="006C28BB">
          <w:rPr>
            <w:rFonts w:cs="Times New Roman"/>
            <w:noProof/>
          </w:rPr>
          <w:tab/>
          <w:delText xml:space="preserve">Gibney, P. a, Lu, C., Caudy, A. a, Hess, D. C. &amp; Botstein, D. Yeast metabolic and signaling genes are required for heat-shock survival and have little overlap with the heat-induced genes. </w:delText>
        </w:r>
        <w:r w:rsidRPr="006C28BB" w:rsidDel="006C28BB">
          <w:rPr>
            <w:rFonts w:cs="Times New Roman"/>
            <w:i/>
            <w:iCs/>
            <w:noProof/>
          </w:rPr>
          <w:delText>Proceedings of the National Academy of Sciences of the United States of America</w:delText>
        </w:r>
        <w:r w:rsidRPr="006C28BB" w:rsidDel="006C28BB">
          <w:rPr>
            <w:rFonts w:cs="Times New Roman"/>
            <w:noProof/>
          </w:rPr>
          <w:delText xml:space="preserve"> </w:delText>
        </w:r>
        <w:r w:rsidRPr="006C28BB" w:rsidDel="006C28BB">
          <w:rPr>
            <w:rFonts w:cs="Times New Roman"/>
            <w:b/>
            <w:bCs/>
            <w:noProof/>
          </w:rPr>
          <w:delText>110</w:delText>
        </w:r>
        <w:r w:rsidRPr="006C28BB" w:rsidDel="006C28BB">
          <w:rPr>
            <w:rFonts w:cs="Times New Roman"/>
            <w:noProof/>
          </w:rPr>
          <w:delText xml:space="preserve"> (46), E4393–402, doi:10.1073/pnas.1318100110 (2013).</w:delText>
        </w:r>
      </w:del>
    </w:p>
    <w:p w14:paraId="37D56F8D" w14:textId="77777777" w:rsidR="006F2264" w:rsidRPr="006C28BB" w:rsidDel="006C28BB" w:rsidRDefault="006F2264" w:rsidP="006F2264">
      <w:pPr>
        <w:spacing w:after="0" w:line="240" w:lineRule="auto"/>
        <w:ind w:left="640" w:hanging="640"/>
        <w:rPr>
          <w:del w:id="2108" w:author="Author" w:date="2016-05-27T16:08:00Z"/>
          <w:rFonts w:cs="Times New Roman"/>
          <w:noProof/>
        </w:rPr>
      </w:pPr>
      <w:del w:id="2109" w:author="Author" w:date="2016-05-27T16:08:00Z">
        <w:r w:rsidRPr="006C28BB" w:rsidDel="006C28BB">
          <w:rPr>
            <w:rFonts w:cs="Times New Roman"/>
            <w:noProof/>
          </w:rPr>
          <w:delText>22.</w:delText>
        </w:r>
        <w:r w:rsidRPr="006C28BB" w:rsidDel="006C28BB">
          <w:rPr>
            <w:rFonts w:cs="Times New Roman"/>
            <w:noProof/>
          </w:rPr>
          <w:tab/>
          <w:delText xml:space="preserve">Jones, T. R., Kang, I. H., </w:delText>
        </w:r>
        <w:r w:rsidRPr="006C28BB" w:rsidDel="006C28BB">
          <w:rPr>
            <w:rFonts w:cs="Times New Roman"/>
            <w:i/>
            <w:iCs/>
            <w:noProof/>
          </w:rPr>
          <w:delText>et al.</w:delText>
        </w:r>
        <w:r w:rsidRPr="006C28BB" w:rsidDel="006C28BB">
          <w:rPr>
            <w:rFonts w:cs="Times New Roman"/>
            <w:noProof/>
          </w:rPr>
          <w:delText xml:space="preserve"> CellProfiler {A}nalyst: data exploration and analysis software for complex image-based screens. </w:delText>
        </w:r>
        <w:r w:rsidRPr="006C28BB" w:rsidDel="006C28BB">
          <w:rPr>
            <w:rFonts w:cs="Times New Roman"/>
            <w:i/>
            <w:iCs/>
            <w:noProof/>
          </w:rPr>
          <w:delText>BMC Bioinfo</w:delText>
        </w:r>
        <w:r w:rsidRPr="006C28BB" w:rsidDel="006C28BB">
          <w:rPr>
            <w:rFonts w:cs="Times New Roman"/>
            <w:noProof/>
          </w:rPr>
          <w:delText xml:space="preserve"> </w:delText>
        </w:r>
        <w:r w:rsidRPr="006C28BB" w:rsidDel="006C28BB">
          <w:rPr>
            <w:rFonts w:cs="Times New Roman"/>
            <w:b/>
            <w:bCs/>
            <w:noProof/>
          </w:rPr>
          <w:delText>9</w:delText>
        </w:r>
        <w:r w:rsidRPr="006C28BB" w:rsidDel="006C28BB">
          <w:rPr>
            <w:rFonts w:cs="Times New Roman"/>
            <w:noProof/>
          </w:rPr>
          <w:delText>, 482+, doi:10.1186/1471-2105-9-482 (2008).</w:delText>
        </w:r>
      </w:del>
    </w:p>
    <w:p w14:paraId="12253470" w14:textId="77777777" w:rsidR="006F2264" w:rsidRPr="006C28BB" w:rsidDel="006C28BB" w:rsidRDefault="006F2264" w:rsidP="006F2264">
      <w:pPr>
        <w:spacing w:after="0" w:line="240" w:lineRule="auto"/>
        <w:ind w:left="640" w:hanging="640"/>
        <w:rPr>
          <w:del w:id="2110" w:author="Author" w:date="2016-05-27T16:08:00Z"/>
          <w:rFonts w:cs="Times New Roman"/>
          <w:noProof/>
        </w:rPr>
      </w:pPr>
      <w:del w:id="2111" w:author="Author" w:date="2016-05-27T16:08:00Z">
        <w:r w:rsidRPr="006C28BB" w:rsidDel="006C28BB">
          <w:rPr>
            <w:rFonts w:cs="Times New Roman"/>
            <w:noProof/>
          </w:rPr>
          <w:delText>23.</w:delText>
        </w:r>
        <w:r w:rsidRPr="006C28BB" w:rsidDel="006C28BB">
          <w:rPr>
            <w:rFonts w:cs="Times New Roman"/>
            <w:noProof/>
          </w:rPr>
          <w:tab/>
          <w:delText xml:space="preserve">Bonander, N., Darby, R. A., </w:delText>
        </w:r>
        <w:r w:rsidRPr="006C28BB" w:rsidDel="006C28BB">
          <w:rPr>
            <w:rFonts w:cs="Times New Roman"/>
            <w:i/>
            <w:iCs/>
            <w:noProof/>
          </w:rPr>
          <w:delText>et al.</w:delText>
        </w:r>
        <w:r w:rsidRPr="006C28BB" w:rsidDel="006C28BB">
          <w:rPr>
            <w:rFonts w:cs="Times New Roman"/>
            <w:noProof/>
          </w:rPr>
          <w:delText xml:space="preserve"> Altering the ribosomal subunit ratio in yeast maximizes recombinant protein yield. </w:delText>
        </w:r>
        <w:r w:rsidRPr="006C28BB" w:rsidDel="006C28BB">
          <w:rPr>
            <w:rFonts w:cs="Times New Roman"/>
            <w:i/>
            <w:iCs/>
            <w:noProof/>
          </w:rPr>
          <w:delText>Microbial cell factories</w:delText>
        </w:r>
        <w:r w:rsidRPr="006C28BB" w:rsidDel="006C28BB">
          <w:rPr>
            <w:rFonts w:cs="Times New Roman"/>
            <w:noProof/>
          </w:rPr>
          <w:delText xml:space="preserve"> </w:delText>
        </w:r>
        <w:r w:rsidRPr="006C28BB" w:rsidDel="006C28BB">
          <w:rPr>
            <w:rFonts w:cs="Times New Roman"/>
            <w:b/>
            <w:bCs/>
            <w:noProof/>
          </w:rPr>
          <w:delText>8</w:delText>
        </w:r>
        <w:r w:rsidRPr="006C28BB" w:rsidDel="006C28BB">
          <w:rPr>
            <w:rFonts w:cs="Times New Roman"/>
            <w:noProof/>
          </w:rPr>
          <w:delText>, 10, doi:10.1186/1475-2859-8-10 (2009).</w:delText>
        </w:r>
      </w:del>
    </w:p>
    <w:p w14:paraId="385979B7" w14:textId="77777777" w:rsidR="006F2264" w:rsidRPr="006C28BB" w:rsidDel="006C28BB" w:rsidRDefault="006F2264" w:rsidP="006F2264">
      <w:pPr>
        <w:spacing w:after="0" w:line="240" w:lineRule="auto"/>
        <w:ind w:left="640" w:hanging="640"/>
        <w:rPr>
          <w:del w:id="2112" w:author="Author" w:date="2016-05-27T16:08:00Z"/>
          <w:rFonts w:cs="Times New Roman"/>
          <w:noProof/>
        </w:rPr>
      </w:pPr>
      <w:del w:id="2113" w:author="Author" w:date="2016-05-27T16:08:00Z">
        <w:r w:rsidRPr="006C28BB" w:rsidDel="006C28BB">
          <w:rPr>
            <w:rFonts w:cs="Times New Roman"/>
            <w:noProof/>
          </w:rPr>
          <w:delText>24.</w:delText>
        </w:r>
        <w:r w:rsidRPr="006C28BB" w:rsidDel="006C28BB">
          <w:rPr>
            <w:rFonts w:cs="Times New Roman"/>
            <w:noProof/>
          </w:rPr>
          <w:tab/>
          <w:delText xml:space="preserve">Hubmann, G., Guillouet, S. &amp; Nevoigt, E. Gpd1 and Gpd2 Fine-Tuning for Sustainable Reduction of Glycerol Formation in Saccharomyces cerevisiae. </w:delText>
        </w:r>
        <w:r w:rsidRPr="006C28BB" w:rsidDel="006C28BB">
          <w:rPr>
            <w:rFonts w:cs="Times New Roman"/>
            <w:i/>
            <w:iCs/>
            <w:noProof/>
          </w:rPr>
          <w:delText>Applied and Environmental Microbiology</w:delText>
        </w:r>
        <w:r w:rsidRPr="006C28BB" w:rsidDel="006C28BB">
          <w:rPr>
            <w:rFonts w:cs="Times New Roman"/>
            <w:noProof/>
          </w:rPr>
          <w:delText xml:space="preserve"> </w:delText>
        </w:r>
        <w:r w:rsidRPr="006C28BB" w:rsidDel="006C28BB">
          <w:rPr>
            <w:rFonts w:cs="Times New Roman"/>
            <w:b/>
            <w:bCs/>
            <w:noProof/>
          </w:rPr>
          <w:delText>77</w:delText>
        </w:r>
        <w:r w:rsidRPr="006C28BB" w:rsidDel="006C28BB">
          <w:rPr>
            <w:rFonts w:cs="Times New Roman"/>
            <w:noProof/>
          </w:rPr>
          <w:delText xml:space="preserve"> (17), 5857–5867, doi:10.1128/AEM.05338-11 (2011).</w:delText>
        </w:r>
      </w:del>
    </w:p>
    <w:p w14:paraId="5B9F30D4" w14:textId="77777777" w:rsidR="006F2264" w:rsidRPr="006C28BB" w:rsidDel="006C28BB" w:rsidRDefault="006F2264" w:rsidP="006F2264">
      <w:pPr>
        <w:spacing w:after="0" w:line="240" w:lineRule="auto"/>
        <w:ind w:left="640" w:hanging="640"/>
        <w:rPr>
          <w:del w:id="2114" w:author="Author" w:date="2016-05-27T16:08:00Z"/>
          <w:rFonts w:cs="Times New Roman"/>
          <w:noProof/>
        </w:rPr>
      </w:pPr>
      <w:del w:id="2115" w:author="Author" w:date="2016-05-27T16:08:00Z">
        <w:r w:rsidRPr="006C28BB" w:rsidDel="006C28BB">
          <w:rPr>
            <w:rFonts w:cs="Times New Roman"/>
            <w:noProof/>
          </w:rPr>
          <w:delText>25.</w:delText>
        </w:r>
        <w:r w:rsidRPr="006C28BB" w:rsidDel="006C28BB">
          <w:rPr>
            <w:rFonts w:cs="Times New Roman"/>
            <w:noProof/>
          </w:rPr>
          <w:tab/>
          <w:delText xml:space="preserve">Tan, S. Z., Manchester, S. &amp; Prather, K. L. J. Controlling central carbon metabolism for improved pathway yields in </w:delText>
        </w:r>
        <w:r w:rsidRPr="006C28BB" w:rsidDel="006C28BB">
          <w:rPr>
            <w:rFonts w:cs="Times New Roman"/>
            <w:i/>
            <w:iCs/>
            <w:noProof/>
          </w:rPr>
          <w:delText>Saccharomyces cerevisiae</w:delText>
        </w:r>
        <w:r w:rsidRPr="006C28BB" w:rsidDel="006C28BB">
          <w:rPr>
            <w:rFonts w:cs="Times New Roman"/>
            <w:noProof/>
          </w:rPr>
          <w:delText xml:space="preserve">. </w:delText>
        </w:r>
        <w:r w:rsidRPr="006C28BB" w:rsidDel="006C28BB">
          <w:rPr>
            <w:rFonts w:cs="Times New Roman"/>
            <w:i/>
            <w:iCs/>
            <w:noProof/>
          </w:rPr>
          <w:delText>ACS Synthetic Biology</w:delText>
        </w:r>
        <w:r w:rsidRPr="006C28BB" w:rsidDel="006C28BB">
          <w:rPr>
            <w:rFonts w:cs="Times New Roman"/>
            <w:noProof/>
          </w:rPr>
          <w:delText xml:space="preserve"> , acssynbio.5b00164, doi:10.1021/acssynbio.5b00164 (2015).</w:delText>
        </w:r>
      </w:del>
    </w:p>
    <w:p w14:paraId="05211C92" w14:textId="77777777" w:rsidR="006F2264" w:rsidRPr="006C28BB" w:rsidDel="006C28BB" w:rsidRDefault="006F2264" w:rsidP="006F2264">
      <w:pPr>
        <w:spacing w:after="0" w:line="240" w:lineRule="auto"/>
        <w:ind w:left="640" w:hanging="640"/>
        <w:rPr>
          <w:del w:id="2116" w:author="Author" w:date="2016-05-27T16:08:00Z"/>
          <w:rFonts w:cs="Times New Roman"/>
          <w:noProof/>
        </w:rPr>
      </w:pPr>
      <w:del w:id="2117" w:author="Author" w:date="2016-05-27T16:08:00Z">
        <w:r w:rsidRPr="006C28BB" w:rsidDel="006C28BB">
          <w:rPr>
            <w:rFonts w:cs="Times New Roman"/>
            <w:noProof/>
          </w:rPr>
          <w:delText>26.</w:delText>
        </w:r>
        <w:r w:rsidRPr="006C28BB" w:rsidDel="006C28BB">
          <w:rPr>
            <w:rFonts w:cs="Times New Roman"/>
            <w:noProof/>
          </w:rPr>
          <w:tab/>
          <w:delText xml:space="preserve">Lu, C. &amp; Jeffries, T. Shuffling of promoters for multiple genes to optimize xylose fermentation in an engineered Saccharomyces cerevisiae strain. </w:delText>
        </w:r>
        <w:r w:rsidRPr="006C28BB" w:rsidDel="006C28BB">
          <w:rPr>
            <w:rFonts w:cs="Times New Roman"/>
            <w:i/>
            <w:iCs/>
            <w:noProof/>
          </w:rPr>
          <w:delText>Applied and environmental microbiology</w:delText>
        </w:r>
        <w:r w:rsidRPr="006C28BB" w:rsidDel="006C28BB">
          <w:rPr>
            <w:rFonts w:cs="Times New Roman"/>
            <w:noProof/>
          </w:rPr>
          <w:delText xml:space="preserve"> </w:delText>
        </w:r>
        <w:r w:rsidRPr="006C28BB" w:rsidDel="006C28BB">
          <w:rPr>
            <w:rFonts w:cs="Times New Roman"/>
            <w:b/>
            <w:bCs/>
            <w:noProof/>
          </w:rPr>
          <w:delText>73</w:delText>
        </w:r>
        <w:r w:rsidRPr="006C28BB" w:rsidDel="006C28BB">
          <w:rPr>
            <w:rFonts w:cs="Times New Roman"/>
            <w:noProof/>
          </w:rPr>
          <w:delText xml:space="preserve"> (19), 6072–7, doi:10.1128/AEM.00955-07 (2007).</w:delText>
        </w:r>
      </w:del>
    </w:p>
    <w:p w14:paraId="6251C190" w14:textId="77777777" w:rsidR="006F2264" w:rsidRPr="006C28BB" w:rsidDel="006C28BB" w:rsidRDefault="006F2264" w:rsidP="006F2264">
      <w:pPr>
        <w:spacing w:after="0" w:line="240" w:lineRule="auto"/>
        <w:ind w:left="640" w:hanging="640"/>
        <w:rPr>
          <w:del w:id="2118" w:author="Author" w:date="2016-05-27T16:08:00Z"/>
          <w:rFonts w:cs="Times New Roman"/>
          <w:noProof/>
        </w:rPr>
      </w:pPr>
      <w:del w:id="2119" w:author="Author" w:date="2016-05-27T16:08:00Z">
        <w:r w:rsidRPr="006C28BB" w:rsidDel="006C28BB">
          <w:rPr>
            <w:rFonts w:cs="Times New Roman"/>
            <w:noProof/>
          </w:rPr>
          <w:delText>27.</w:delText>
        </w:r>
        <w:r w:rsidRPr="006C28BB" w:rsidDel="006C28BB">
          <w:rPr>
            <w:rFonts w:cs="Times New Roman"/>
            <w:noProof/>
          </w:rPr>
          <w:tab/>
          <w:delText xml:space="preserve">Gossen, M. &amp; Bujard, H. Tight control of gene expression in mammalian cells by tetracycline-responsive promoters. </w:delText>
        </w:r>
        <w:r w:rsidRPr="006C28BB" w:rsidDel="006C28BB">
          <w:rPr>
            <w:rFonts w:cs="Times New Roman"/>
            <w:i/>
            <w:iCs/>
            <w:noProof/>
          </w:rPr>
          <w:delText>Proceedings of the National Academy of Sciences of the United States of America</w:delText>
        </w:r>
        <w:r w:rsidRPr="006C28BB" w:rsidDel="006C28BB">
          <w:rPr>
            <w:rFonts w:cs="Times New Roman"/>
            <w:noProof/>
          </w:rPr>
          <w:delText xml:space="preserve"> </w:delText>
        </w:r>
        <w:r w:rsidRPr="006C28BB" w:rsidDel="006C28BB">
          <w:rPr>
            <w:rFonts w:cs="Times New Roman"/>
            <w:b/>
            <w:bCs/>
            <w:noProof/>
          </w:rPr>
          <w:delText>89</w:delText>
        </w:r>
        <w:r w:rsidRPr="006C28BB" w:rsidDel="006C28BB">
          <w:rPr>
            <w:rFonts w:cs="Times New Roman"/>
            <w:noProof/>
          </w:rPr>
          <w:delText xml:space="preserve"> (12), 5547–51, doi:10.1073/pnas.89.12.5547 (1992).</w:delText>
        </w:r>
      </w:del>
    </w:p>
    <w:p w14:paraId="757B97D0" w14:textId="77777777" w:rsidR="006F2264" w:rsidRPr="006C28BB" w:rsidDel="006C28BB" w:rsidRDefault="006F2264" w:rsidP="006F2264">
      <w:pPr>
        <w:spacing w:after="0" w:line="240" w:lineRule="auto"/>
        <w:ind w:left="640" w:hanging="640"/>
        <w:rPr>
          <w:del w:id="2120" w:author="Author" w:date="2016-05-27T16:08:00Z"/>
          <w:rFonts w:cs="Times New Roman"/>
          <w:noProof/>
        </w:rPr>
      </w:pPr>
      <w:del w:id="2121" w:author="Author" w:date="2016-05-27T16:08:00Z">
        <w:r w:rsidRPr="006C28BB" w:rsidDel="006C28BB">
          <w:rPr>
            <w:rFonts w:cs="Times New Roman"/>
            <w:noProof/>
          </w:rPr>
          <w:delText>28.</w:delText>
        </w:r>
        <w:r w:rsidRPr="006C28BB" w:rsidDel="006C28BB">
          <w:rPr>
            <w:rFonts w:cs="Times New Roman"/>
            <w:noProof/>
          </w:rPr>
          <w:tab/>
          <w:delText xml:space="preserve">Nevoigt, E., Kohnke, J., Fischer, C. R., Alper, H., Stahl, U. &amp; Stephanopoulos, G. Engineering of promoter replacement cassettes for fine-tuning of gene expression in Saccharomyces cerevisiae. </w:delText>
        </w:r>
        <w:r w:rsidRPr="006C28BB" w:rsidDel="006C28BB">
          <w:rPr>
            <w:rFonts w:cs="Times New Roman"/>
            <w:i/>
            <w:iCs/>
            <w:noProof/>
          </w:rPr>
          <w:delText>Applied and environmental microbiology</w:delText>
        </w:r>
        <w:r w:rsidRPr="006C28BB" w:rsidDel="006C28BB">
          <w:rPr>
            <w:rFonts w:cs="Times New Roman"/>
            <w:noProof/>
          </w:rPr>
          <w:delText xml:space="preserve"> </w:delText>
        </w:r>
        <w:r w:rsidRPr="006C28BB" w:rsidDel="006C28BB">
          <w:rPr>
            <w:rFonts w:cs="Times New Roman"/>
            <w:b/>
            <w:bCs/>
            <w:noProof/>
          </w:rPr>
          <w:delText>72</w:delText>
        </w:r>
        <w:r w:rsidRPr="006C28BB" w:rsidDel="006C28BB">
          <w:rPr>
            <w:rFonts w:cs="Times New Roman"/>
            <w:noProof/>
          </w:rPr>
          <w:delText xml:space="preserve"> (8), 5266–73, doi:10.1128/AEM.00530-06 (2006).</w:delText>
        </w:r>
      </w:del>
    </w:p>
    <w:p w14:paraId="217BF2FC" w14:textId="77777777" w:rsidR="006F2264" w:rsidRPr="006C28BB" w:rsidDel="006C28BB" w:rsidRDefault="006F2264" w:rsidP="006F2264">
      <w:pPr>
        <w:spacing w:after="0" w:line="240" w:lineRule="auto"/>
        <w:ind w:left="640" w:hanging="640"/>
        <w:rPr>
          <w:del w:id="2122" w:author="Author" w:date="2016-05-27T16:08:00Z"/>
          <w:rFonts w:cs="Times New Roman"/>
          <w:noProof/>
        </w:rPr>
      </w:pPr>
      <w:del w:id="2123" w:author="Author" w:date="2016-05-27T16:08:00Z">
        <w:r w:rsidRPr="006C28BB" w:rsidDel="006C28BB">
          <w:rPr>
            <w:rFonts w:cs="Times New Roman"/>
            <w:noProof/>
          </w:rPr>
          <w:delText>29.</w:delText>
        </w:r>
        <w:r w:rsidRPr="006C28BB" w:rsidDel="006C28BB">
          <w:rPr>
            <w:rFonts w:cs="Times New Roman"/>
            <w:noProof/>
          </w:rPr>
          <w:tab/>
          <w:delText xml:space="preserve">Edelstein, A., Amodaj, N., Hoover, K., Vale, R. &amp; Stuurman, N. Computer control of microscopes using </w:delText>
        </w:r>
        <w:r w:rsidRPr="006C28BB" w:rsidDel="006C28BB">
          <w:rPr>
            <w:rFonts w:cs="Tahoma"/>
            <w:noProof/>
          </w:rPr>
          <w:delText>�</w:delText>
        </w:r>
        <w:r w:rsidRPr="006C28BB" w:rsidDel="006C28BB">
          <w:rPr>
            <w:rFonts w:cs="Times New Roman"/>
            <w:noProof/>
          </w:rPr>
          <w:delText xml:space="preserve">Manager. </w:delText>
        </w:r>
        <w:r w:rsidRPr="006C28BB" w:rsidDel="006C28BB">
          <w:rPr>
            <w:rFonts w:cs="Times New Roman"/>
            <w:i/>
            <w:iCs/>
            <w:noProof/>
          </w:rPr>
          <w:delText>Curr Protoc Mol Biol</w:delText>
        </w:r>
        <w:r w:rsidRPr="006C28BB" w:rsidDel="006C28BB">
          <w:rPr>
            <w:rFonts w:cs="Times New Roman"/>
            <w:noProof/>
          </w:rPr>
          <w:delText xml:space="preserve"> </w:delText>
        </w:r>
        <w:r w:rsidRPr="006C28BB" w:rsidDel="006C28BB">
          <w:rPr>
            <w:rFonts w:cs="Times New Roman"/>
            <w:b/>
            <w:bCs/>
            <w:noProof/>
          </w:rPr>
          <w:delText>Chapter 14</w:delText>
        </w:r>
        <w:r w:rsidRPr="006C28BB" w:rsidDel="006C28BB">
          <w:rPr>
            <w:rFonts w:cs="Times New Roman"/>
            <w:noProof/>
          </w:rPr>
          <w:delText>, Unit14.20, doi:10.1002/0471142727.mb1420s92 (2010).</w:delText>
        </w:r>
      </w:del>
    </w:p>
    <w:p w14:paraId="2B258118" w14:textId="77777777" w:rsidR="006F2264" w:rsidRPr="006C28BB" w:rsidDel="006C28BB" w:rsidRDefault="006F2264" w:rsidP="006F2264">
      <w:pPr>
        <w:spacing w:after="0" w:line="240" w:lineRule="auto"/>
        <w:ind w:left="640" w:hanging="640"/>
        <w:rPr>
          <w:del w:id="2124" w:author="Author" w:date="2016-05-27T16:08:00Z"/>
          <w:rFonts w:cs="Times New Roman"/>
          <w:noProof/>
        </w:rPr>
      </w:pPr>
      <w:del w:id="2125" w:author="Author" w:date="2016-05-27T16:08:00Z">
        <w:r w:rsidRPr="006C28BB" w:rsidDel="006C28BB">
          <w:rPr>
            <w:rFonts w:cs="Times New Roman"/>
            <w:noProof/>
          </w:rPr>
          <w:delText>30.</w:delText>
        </w:r>
        <w:r w:rsidRPr="006C28BB" w:rsidDel="006C28BB">
          <w:rPr>
            <w:rFonts w:cs="Times New Roman"/>
            <w:noProof/>
          </w:rPr>
          <w:tab/>
          <w:delText xml:space="preserve">Edelstein, A. D., Tsuchida, M. A., Amodaj, N., Pinkard, H., Vale, R. D. &amp; Stuurman, N. Advanced methods of microscope control using μManager software. </w:delText>
        </w:r>
        <w:r w:rsidRPr="006C28BB" w:rsidDel="006C28BB">
          <w:rPr>
            <w:rFonts w:cs="Times New Roman"/>
            <w:i/>
            <w:iCs/>
            <w:noProof/>
          </w:rPr>
          <w:delText>Journal of biological methods</w:delText>
        </w:r>
        <w:r w:rsidRPr="006C28BB" w:rsidDel="006C28BB">
          <w:rPr>
            <w:rFonts w:cs="Times New Roman"/>
            <w:noProof/>
          </w:rPr>
          <w:delText xml:space="preserve"> </w:delText>
        </w:r>
        <w:r w:rsidRPr="006C28BB" w:rsidDel="006C28BB">
          <w:rPr>
            <w:rFonts w:cs="Times New Roman"/>
            <w:b/>
            <w:bCs/>
            <w:noProof/>
          </w:rPr>
          <w:delText>1</w:delText>
        </w:r>
        <w:r w:rsidRPr="006C28BB" w:rsidDel="006C28BB">
          <w:rPr>
            <w:rFonts w:cs="Times New Roman"/>
            <w:noProof/>
          </w:rPr>
          <w:delText xml:space="preserve"> (2), doi:10.14440/jbm.2014.36</w:delText>
        </w:r>
      </w:del>
    </w:p>
    <w:p w14:paraId="58D63D80" w14:textId="77777777" w:rsidR="006F2264" w:rsidRPr="006C28BB" w:rsidDel="006C28BB" w:rsidRDefault="006F2264" w:rsidP="006F2264">
      <w:pPr>
        <w:spacing w:after="0" w:line="240" w:lineRule="auto"/>
        <w:ind w:left="640" w:hanging="640"/>
        <w:rPr>
          <w:del w:id="2126" w:author="Author" w:date="2016-05-27T16:08:00Z"/>
          <w:rFonts w:cs="Times New Roman"/>
          <w:noProof/>
        </w:rPr>
      </w:pPr>
      <w:del w:id="2127" w:author="Author" w:date="2016-05-27T16:08:00Z">
        <w:r w:rsidRPr="006C28BB" w:rsidDel="006C28BB">
          <w:rPr>
            <w:rFonts w:cs="Times New Roman"/>
            <w:noProof/>
          </w:rPr>
          <w:delText>31.</w:delText>
        </w:r>
        <w:r w:rsidRPr="006C28BB" w:rsidDel="006C28BB">
          <w:rPr>
            <w:rFonts w:cs="Times New Roman"/>
            <w:noProof/>
          </w:rPr>
          <w:tab/>
          <w:delText xml:space="preserve">Schindelin, J., Arganda-Carreras, I., </w:delText>
        </w:r>
        <w:r w:rsidRPr="006C28BB" w:rsidDel="006C28BB">
          <w:rPr>
            <w:rFonts w:cs="Times New Roman"/>
            <w:i/>
            <w:iCs/>
            <w:noProof/>
          </w:rPr>
          <w:delText>et al.</w:delText>
        </w:r>
        <w:r w:rsidRPr="006C28BB" w:rsidDel="006C28BB">
          <w:rPr>
            <w:rFonts w:cs="Times New Roman"/>
            <w:noProof/>
          </w:rPr>
          <w:delText xml:space="preserve"> Fiji: an open-source platform for biological-image analysis.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9</w:delText>
        </w:r>
        <w:r w:rsidRPr="006C28BB" w:rsidDel="006C28BB">
          <w:rPr>
            <w:rFonts w:cs="Times New Roman"/>
            <w:noProof/>
          </w:rPr>
          <w:delText xml:space="preserve"> (7), 676–682 (2012).</w:delText>
        </w:r>
      </w:del>
    </w:p>
    <w:p w14:paraId="2E0231CA" w14:textId="77777777" w:rsidR="006F2264" w:rsidRPr="006C28BB" w:rsidDel="006C28BB" w:rsidRDefault="006F2264" w:rsidP="006F2264">
      <w:pPr>
        <w:spacing w:after="0" w:line="240" w:lineRule="auto"/>
        <w:ind w:left="640" w:hanging="640"/>
        <w:rPr>
          <w:del w:id="2128" w:author="Author" w:date="2016-05-27T16:08:00Z"/>
          <w:rFonts w:cs="Times New Roman"/>
          <w:noProof/>
        </w:rPr>
      </w:pPr>
      <w:del w:id="2129" w:author="Author" w:date="2016-05-27T16:08:00Z">
        <w:r w:rsidRPr="006C28BB" w:rsidDel="006C28BB">
          <w:rPr>
            <w:rFonts w:cs="Times New Roman"/>
            <w:noProof/>
          </w:rPr>
          <w:delText>32.</w:delText>
        </w:r>
        <w:r w:rsidRPr="006C28BB" w:rsidDel="006C28BB">
          <w:rPr>
            <w:rFonts w:cs="Times New Roman"/>
            <w:noProof/>
          </w:rPr>
          <w:tab/>
          <w:delText xml:space="preserve">Bhattacharya, S., Datta, A., Berg, J. M. &amp; Gangopadhyay, S. Studies on surface wettability of poly(dimethyl) siloxane (PDMS) and glass under oxygen-plasma treatment and correlation with bond strength. </w:delText>
        </w:r>
        <w:r w:rsidRPr="006C28BB" w:rsidDel="006C28BB">
          <w:rPr>
            <w:rFonts w:cs="Times New Roman"/>
            <w:i/>
            <w:iCs/>
            <w:noProof/>
          </w:rPr>
          <w:delText>Journal of Microelectromechanical Systems</w:delText>
        </w:r>
        <w:r w:rsidRPr="006C28BB" w:rsidDel="006C28BB">
          <w:rPr>
            <w:rFonts w:cs="Times New Roman"/>
            <w:noProof/>
          </w:rPr>
          <w:delText xml:space="preserve"> </w:delText>
        </w:r>
        <w:r w:rsidRPr="006C28BB" w:rsidDel="006C28BB">
          <w:rPr>
            <w:rFonts w:cs="Times New Roman"/>
            <w:b/>
            <w:bCs/>
            <w:noProof/>
          </w:rPr>
          <w:delText>14</w:delText>
        </w:r>
        <w:r w:rsidRPr="006C28BB" w:rsidDel="006C28BB">
          <w:rPr>
            <w:rFonts w:cs="Times New Roman"/>
            <w:noProof/>
          </w:rPr>
          <w:delText xml:space="preserve"> (3), 590–597, doi:10.1109/JMEMS.2005.844746 (2005).</w:delText>
        </w:r>
      </w:del>
    </w:p>
    <w:p w14:paraId="253CE781" w14:textId="77777777" w:rsidR="006F2264" w:rsidRPr="006C28BB" w:rsidDel="006C28BB" w:rsidRDefault="006F2264" w:rsidP="006F2264">
      <w:pPr>
        <w:spacing w:after="0" w:line="240" w:lineRule="auto"/>
        <w:ind w:left="640" w:hanging="640"/>
        <w:rPr>
          <w:del w:id="2130" w:author="Author" w:date="2016-05-27T16:08:00Z"/>
          <w:rFonts w:cs="Times New Roman"/>
          <w:noProof/>
        </w:rPr>
      </w:pPr>
      <w:del w:id="2131" w:author="Author" w:date="2016-05-27T16:08:00Z">
        <w:r w:rsidRPr="006C28BB" w:rsidDel="006C28BB">
          <w:rPr>
            <w:rFonts w:cs="Times New Roman"/>
            <w:noProof/>
          </w:rPr>
          <w:delText>33.</w:delText>
        </w:r>
        <w:r w:rsidRPr="006C28BB" w:rsidDel="006C28BB">
          <w:rPr>
            <w:rFonts w:cs="Times New Roman"/>
            <w:noProof/>
          </w:rPr>
          <w:tab/>
          <w:delText xml:space="preserve">Saldanha, A. J., Brauer, M. J. &amp; Botstein, D. Nutritional homeostasis in batch and steady-state culture of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15</w:delText>
        </w:r>
        <w:r w:rsidRPr="006C28BB" w:rsidDel="006C28BB">
          <w:rPr>
            <w:rFonts w:cs="Times New Roman"/>
            <w:noProof/>
          </w:rPr>
          <w:delText>, 4089–4104 (2004).</w:delText>
        </w:r>
      </w:del>
    </w:p>
    <w:p w14:paraId="2C8A0087" w14:textId="77777777" w:rsidR="006F2264" w:rsidRPr="006C28BB" w:rsidDel="006C28BB" w:rsidRDefault="006F2264" w:rsidP="006F2264">
      <w:pPr>
        <w:spacing w:after="0" w:line="240" w:lineRule="auto"/>
        <w:ind w:left="640" w:hanging="640"/>
        <w:rPr>
          <w:del w:id="2132" w:author="Author" w:date="2016-05-27T16:08:00Z"/>
          <w:rFonts w:cs="Times New Roman"/>
          <w:noProof/>
        </w:rPr>
      </w:pPr>
      <w:del w:id="2133" w:author="Author" w:date="2016-05-27T16:08:00Z">
        <w:r w:rsidRPr="006C28BB" w:rsidDel="006C28BB">
          <w:rPr>
            <w:rFonts w:cs="Times New Roman"/>
            <w:noProof/>
          </w:rPr>
          <w:delText>34.</w:delText>
        </w:r>
        <w:r w:rsidRPr="006C28BB" w:rsidDel="006C28BB">
          <w:rPr>
            <w:rFonts w:cs="Times New Roman"/>
            <w:noProof/>
          </w:rPr>
          <w:tab/>
          <w:delText xml:space="preserve">Boer, V. M., Tai, S. L., </w:delText>
        </w:r>
        <w:r w:rsidRPr="006C28BB" w:rsidDel="006C28BB">
          <w:rPr>
            <w:rFonts w:cs="Times New Roman"/>
            <w:i/>
            <w:iCs/>
            <w:noProof/>
          </w:rPr>
          <w:delText>et al.</w:delText>
        </w:r>
        <w:r w:rsidRPr="006C28BB" w:rsidDel="006C28BB">
          <w:rPr>
            <w:rFonts w:cs="Times New Roman"/>
            <w:noProof/>
          </w:rPr>
          <w:delText xml:space="preserve"> Transcriptional responses of Saccharomyces cerevisaie to preferred and nonpreferred nitrogen sources in glucose-limited chemostat cultures. </w:delText>
        </w:r>
        <w:r w:rsidRPr="006C28BB" w:rsidDel="006C28BB">
          <w:rPr>
            <w:rFonts w:cs="Times New Roman"/>
            <w:i/>
            <w:iCs/>
            <w:noProof/>
          </w:rPr>
          <w:delText>FEMS Yeast Research</w:delText>
        </w:r>
        <w:r w:rsidRPr="006C28BB" w:rsidDel="006C28BB">
          <w:rPr>
            <w:rFonts w:cs="Times New Roman"/>
            <w:noProof/>
          </w:rPr>
          <w:delText xml:space="preserve"> </w:delText>
        </w:r>
        <w:r w:rsidRPr="006C28BB" w:rsidDel="006C28BB">
          <w:rPr>
            <w:rFonts w:cs="Times New Roman"/>
            <w:b/>
            <w:bCs/>
            <w:noProof/>
          </w:rPr>
          <w:delText>7</w:delText>
        </w:r>
        <w:r w:rsidRPr="006C28BB" w:rsidDel="006C28BB">
          <w:rPr>
            <w:rFonts w:cs="Times New Roman"/>
            <w:noProof/>
          </w:rPr>
          <w:delText>, 604–620 (2007).</w:delText>
        </w:r>
      </w:del>
    </w:p>
    <w:p w14:paraId="45430B84" w14:textId="77777777" w:rsidR="006F2264" w:rsidRPr="006C28BB" w:rsidDel="006C28BB" w:rsidRDefault="006F2264" w:rsidP="006F2264">
      <w:pPr>
        <w:spacing w:after="0" w:line="240" w:lineRule="auto"/>
        <w:ind w:left="640" w:hanging="640"/>
        <w:rPr>
          <w:del w:id="2134" w:author="Author" w:date="2016-05-27T16:08:00Z"/>
          <w:rFonts w:cs="Times New Roman"/>
          <w:noProof/>
        </w:rPr>
      </w:pPr>
      <w:del w:id="2135" w:author="Author" w:date="2016-05-27T16:08:00Z">
        <w:r w:rsidRPr="006C28BB" w:rsidDel="006C28BB">
          <w:rPr>
            <w:rFonts w:cs="Times New Roman"/>
            <w:noProof/>
          </w:rPr>
          <w:delText>35.</w:delText>
        </w:r>
        <w:r w:rsidRPr="006C28BB" w:rsidDel="006C28BB">
          <w:rPr>
            <w:rFonts w:cs="Times New Roman"/>
            <w:noProof/>
          </w:rPr>
          <w:tab/>
          <w:delText xml:space="preserve">Boer, V. M., Amini, S. &amp; Botstein, D. Influence of genotype and nutrition on survival and metabolism of starving yeast. </w:delText>
        </w:r>
        <w:r w:rsidRPr="006C28BB" w:rsidDel="006C28BB">
          <w:rPr>
            <w:rFonts w:cs="Times New Roman"/>
            <w:i/>
            <w:iCs/>
            <w:noProof/>
          </w:rPr>
          <w:delText>Proceedings of the National Academy of Sciences</w:delText>
        </w:r>
        <w:r w:rsidRPr="006C28BB" w:rsidDel="006C28BB">
          <w:rPr>
            <w:rFonts w:cs="Times New Roman"/>
            <w:noProof/>
          </w:rPr>
          <w:delText xml:space="preserve"> </w:delText>
        </w:r>
        <w:r w:rsidRPr="006C28BB" w:rsidDel="006C28BB">
          <w:rPr>
            <w:rFonts w:cs="Times New Roman"/>
            <w:b/>
            <w:bCs/>
            <w:noProof/>
          </w:rPr>
          <w:delText>105</w:delText>
        </w:r>
        <w:r w:rsidRPr="006C28BB" w:rsidDel="006C28BB">
          <w:rPr>
            <w:rFonts w:cs="Times New Roman"/>
            <w:noProof/>
          </w:rPr>
          <w:delText>, 6930–6935 (2008).</w:delText>
        </w:r>
      </w:del>
    </w:p>
    <w:p w14:paraId="381DA3F1" w14:textId="77777777" w:rsidR="006F2264" w:rsidRPr="006C28BB" w:rsidDel="006C28BB" w:rsidRDefault="006F2264" w:rsidP="006F2264">
      <w:pPr>
        <w:spacing w:after="0" w:line="240" w:lineRule="auto"/>
        <w:ind w:left="640" w:hanging="640"/>
        <w:rPr>
          <w:del w:id="2136" w:author="Author" w:date="2016-05-27T16:08:00Z"/>
          <w:rFonts w:cs="Times New Roman"/>
          <w:noProof/>
        </w:rPr>
      </w:pPr>
      <w:del w:id="2137" w:author="Author" w:date="2016-05-27T16:08:00Z">
        <w:r w:rsidRPr="006C28BB" w:rsidDel="006C28BB">
          <w:rPr>
            <w:rFonts w:cs="Times New Roman"/>
            <w:noProof/>
          </w:rPr>
          <w:delText>36.</w:delText>
        </w:r>
        <w:r w:rsidRPr="006C28BB" w:rsidDel="006C28BB">
          <w:rPr>
            <w:rFonts w:cs="Times New Roman"/>
            <w:noProof/>
          </w:rPr>
          <w:tab/>
          <w:delText xml:space="preserve">Brauer, M. J., C Huttenhower, </w:delText>
        </w:r>
        <w:r w:rsidRPr="006C28BB" w:rsidDel="006C28BB">
          <w:rPr>
            <w:rFonts w:cs="Times New Roman"/>
            <w:i/>
            <w:iCs/>
            <w:noProof/>
          </w:rPr>
          <w:delText>et al.</w:delText>
        </w:r>
        <w:r w:rsidRPr="006C28BB" w:rsidDel="006C28BB">
          <w:rPr>
            <w:rFonts w:cs="Times New Roman"/>
            <w:noProof/>
          </w:rPr>
          <w:delText xml:space="preserve"> Coordination of growth rate, cell cycle, stress response and metabolic activity in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19</w:delText>
        </w:r>
        <w:r w:rsidRPr="006C28BB" w:rsidDel="006C28BB">
          <w:rPr>
            <w:rFonts w:cs="Times New Roman"/>
            <w:noProof/>
          </w:rPr>
          <w:delText>, 352–367 (2008).</w:delText>
        </w:r>
      </w:del>
    </w:p>
    <w:p w14:paraId="642717FC" w14:textId="77777777" w:rsidR="006F2264" w:rsidRPr="006C28BB" w:rsidDel="006C28BB" w:rsidRDefault="006F2264" w:rsidP="006F2264">
      <w:pPr>
        <w:spacing w:after="0" w:line="240" w:lineRule="auto"/>
        <w:ind w:left="640" w:hanging="640"/>
        <w:rPr>
          <w:del w:id="2138" w:author="Author" w:date="2016-05-27T16:08:00Z"/>
          <w:rFonts w:cs="Times New Roman"/>
          <w:noProof/>
        </w:rPr>
      </w:pPr>
      <w:del w:id="2139" w:author="Author" w:date="2016-05-27T16:08:00Z">
        <w:r w:rsidRPr="006C28BB" w:rsidDel="006C28BB">
          <w:rPr>
            <w:rFonts w:cs="Times New Roman"/>
            <w:noProof/>
          </w:rPr>
          <w:delText>37.</w:delText>
        </w:r>
        <w:r w:rsidRPr="006C28BB" w:rsidDel="006C28BB">
          <w:rPr>
            <w:rFonts w:cs="Times New Roman"/>
            <w:noProof/>
          </w:rPr>
          <w:tab/>
          <w:delText xml:space="preserve">Gresham, D. &amp; Dunham, M. J. The enduring utility of continuous culturing in experimental evolution. </w:delText>
        </w:r>
        <w:r w:rsidRPr="006C28BB" w:rsidDel="006C28BB">
          <w:rPr>
            <w:rFonts w:cs="Times New Roman"/>
            <w:i/>
            <w:iCs/>
            <w:noProof/>
          </w:rPr>
          <w:delText>Genomics</w:delText>
        </w:r>
        <w:r w:rsidRPr="006C28BB" w:rsidDel="006C28BB">
          <w:rPr>
            <w:rFonts w:cs="Times New Roman"/>
            <w:noProof/>
          </w:rPr>
          <w:delText xml:space="preserve"> </w:delText>
        </w:r>
        <w:r w:rsidRPr="006C28BB" w:rsidDel="006C28BB">
          <w:rPr>
            <w:rFonts w:cs="Times New Roman"/>
            <w:b/>
            <w:bCs/>
            <w:noProof/>
          </w:rPr>
          <w:delText>104</w:delText>
        </w:r>
        <w:r w:rsidRPr="006C28BB" w:rsidDel="006C28BB">
          <w:rPr>
            <w:rFonts w:cs="Times New Roman"/>
            <w:noProof/>
          </w:rPr>
          <w:delText xml:space="preserve"> (6), 399–405 (2014).</w:delText>
        </w:r>
      </w:del>
    </w:p>
    <w:p w14:paraId="4AD00AAB" w14:textId="77777777" w:rsidR="006F2264" w:rsidRPr="006C28BB" w:rsidDel="006C28BB" w:rsidRDefault="006F2264" w:rsidP="006F2264">
      <w:pPr>
        <w:spacing w:after="0" w:line="240" w:lineRule="auto"/>
        <w:ind w:left="640" w:hanging="640"/>
        <w:rPr>
          <w:del w:id="2140" w:author="Author" w:date="2016-05-27T16:08:00Z"/>
          <w:rFonts w:cs="Times New Roman"/>
          <w:noProof/>
        </w:rPr>
      </w:pPr>
      <w:del w:id="2141" w:author="Author" w:date="2016-05-27T16:08:00Z">
        <w:r w:rsidRPr="006C28BB" w:rsidDel="006C28BB">
          <w:rPr>
            <w:rFonts w:cs="Times New Roman"/>
            <w:noProof/>
          </w:rPr>
          <w:delText>38.</w:delText>
        </w:r>
        <w:r w:rsidRPr="006C28BB" w:rsidDel="006C28BB">
          <w:rPr>
            <w:rFonts w:cs="Times New Roman"/>
            <w:noProof/>
          </w:rPr>
          <w:tab/>
          <w:delText xml:space="preserve">Liu, H., Yu, X., </w:delText>
        </w:r>
        <w:r w:rsidRPr="006C28BB" w:rsidDel="006C28BB">
          <w:rPr>
            <w:rFonts w:cs="Times New Roman"/>
            <w:i/>
            <w:iCs/>
            <w:noProof/>
          </w:rPr>
          <w:delText>et al.</w:delText>
        </w:r>
        <w:r w:rsidRPr="006C28BB" w:rsidDel="006C28BB">
          <w:rPr>
            <w:rFonts w:cs="Times New Roman"/>
            <w:noProof/>
          </w:rPr>
          <w:delText xml:space="preserve"> Photoexcited CRY2 interacts with CIB1 to regulate transcription and floral initiation in Arabidopsis. </w:delText>
        </w:r>
        <w:r w:rsidRPr="006C28BB" w:rsidDel="006C28BB">
          <w:rPr>
            <w:rFonts w:cs="Times New Roman"/>
            <w:i/>
            <w:iCs/>
            <w:noProof/>
          </w:rPr>
          <w:delText>Science (New York, N.Y.)</w:delText>
        </w:r>
        <w:r w:rsidRPr="006C28BB" w:rsidDel="006C28BB">
          <w:rPr>
            <w:rFonts w:cs="Times New Roman"/>
            <w:noProof/>
          </w:rPr>
          <w:delText xml:space="preserve"> </w:delText>
        </w:r>
        <w:r w:rsidRPr="006C28BB" w:rsidDel="006C28BB">
          <w:rPr>
            <w:rFonts w:cs="Times New Roman"/>
            <w:b/>
            <w:bCs/>
            <w:noProof/>
          </w:rPr>
          <w:delText>322</w:delText>
        </w:r>
        <w:r w:rsidRPr="006C28BB" w:rsidDel="006C28BB">
          <w:rPr>
            <w:rFonts w:cs="Times New Roman"/>
            <w:noProof/>
          </w:rPr>
          <w:delText xml:space="preserve"> (5907), 1535–9, doi:10.1126/science.1163927 (2008).</w:delText>
        </w:r>
      </w:del>
    </w:p>
    <w:p w14:paraId="2A362015" w14:textId="77777777" w:rsidR="006F2264" w:rsidRPr="006C28BB" w:rsidDel="006C28BB" w:rsidRDefault="006F2264" w:rsidP="006F2264">
      <w:pPr>
        <w:spacing w:after="0" w:line="240" w:lineRule="auto"/>
        <w:ind w:left="640" w:hanging="640"/>
        <w:rPr>
          <w:del w:id="2142" w:author="Author" w:date="2016-05-27T16:08:00Z"/>
          <w:rFonts w:cs="Times New Roman"/>
          <w:noProof/>
        </w:rPr>
      </w:pPr>
      <w:del w:id="2143" w:author="Author" w:date="2016-05-27T16:08:00Z">
        <w:r w:rsidRPr="006C28BB" w:rsidDel="006C28BB">
          <w:rPr>
            <w:rFonts w:cs="Times New Roman"/>
            <w:noProof/>
          </w:rPr>
          <w:delText>39.</w:delText>
        </w:r>
        <w:r w:rsidRPr="006C28BB" w:rsidDel="006C28BB">
          <w:rPr>
            <w:rFonts w:cs="Times New Roman"/>
            <w:noProof/>
          </w:rPr>
          <w:tab/>
          <w:delText xml:space="preserve">McIsaac, R. S., Oakes, B. L., Wang, X., Dummit, K. a., Botstein, D. &amp; Noyes, M. B. Synthetic gene expression perturbation systems with rapid, tunable, single-gene specificity in yeast. </w:delText>
        </w:r>
        <w:r w:rsidRPr="006C28BB" w:rsidDel="006C28BB">
          <w:rPr>
            <w:rFonts w:cs="Times New Roman"/>
            <w:i/>
            <w:iCs/>
            <w:noProof/>
          </w:rPr>
          <w:delText>Nucleic Acids Research</w:delText>
        </w:r>
        <w:r w:rsidRPr="006C28BB" w:rsidDel="006C28BB">
          <w:rPr>
            <w:rFonts w:cs="Times New Roman"/>
            <w:noProof/>
          </w:rPr>
          <w:delText xml:space="preserve"> </w:delText>
        </w:r>
        <w:r w:rsidRPr="006C28BB" w:rsidDel="006C28BB">
          <w:rPr>
            <w:rFonts w:cs="Times New Roman"/>
            <w:b/>
            <w:bCs/>
            <w:noProof/>
          </w:rPr>
          <w:delText>41</w:delText>
        </w:r>
        <w:r w:rsidRPr="006C28BB" w:rsidDel="006C28BB">
          <w:rPr>
            <w:rFonts w:cs="Times New Roman"/>
            <w:noProof/>
          </w:rPr>
          <w:delText xml:space="preserve"> (4), 1–10, doi:10.1093/nar/gks1313 (2013).</w:delText>
        </w:r>
      </w:del>
    </w:p>
    <w:p w14:paraId="797996EC" w14:textId="77777777" w:rsidR="006F2264" w:rsidRPr="006C28BB" w:rsidDel="006C28BB" w:rsidRDefault="006F2264" w:rsidP="006F2264">
      <w:pPr>
        <w:spacing w:after="0" w:line="240" w:lineRule="auto"/>
        <w:ind w:left="640" w:hanging="640"/>
        <w:rPr>
          <w:del w:id="2144" w:author="Author" w:date="2016-05-27T16:08:00Z"/>
          <w:rFonts w:cs="Times New Roman"/>
          <w:noProof/>
        </w:rPr>
      </w:pPr>
      <w:del w:id="2145" w:author="Author" w:date="2016-05-27T16:08:00Z">
        <w:r w:rsidRPr="006C28BB" w:rsidDel="006C28BB">
          <w:rPr>
            <w:rFonts w:cs="Times New Roman"/>
            <w:noProof/>
          </w:rPr>
          <w:delText>40.</w:delText>
        </w:r>
        <w:r w:rsidRPr="006C28BB" w:rsidDel="006C28BB">
          <w:rPr>
            <w:rFonts w:cs="Times New Roman"/>
            <w:noProof/>
          </w:rPr>
          <w:tab/>
          <w:delText xml:space="preserve">McIsaac, R. S., Petti, A. A., Bussemaker, H. J. &amp; Botstein, D. Perturbation-based analysis and modeling of combinatorial regulation in the yeast sulfur assimilation pathway.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23</w:delText>
        </w:r>
        <w:r w:rsidRPr="006C28BB" w:rsidDel="006C28BB">
          <w:rPr>
            <w:rFonts w:cs="Times New Roman"/>
            <w:noProof/>
          </w:rPr>
          <w:delText xml:space="preserve"> (15), 2993–3007, doi:10.1091/mbc.E12-03-0232 (2012).</w:delText>
        </w:r>
      </w:del>
    </w:p>
    <w:p w14:paraId="489FDF02" w14:textId="77777777" w:rsidR="006F2264" w:rsidRPr="006C28BB" w:rsidDel="006C28BB" w:rsidRDefault="006F2264" w:rsidP="006F2264">
      <w:pPr>
        <w:spacing w:after="0" w:line="240" w:lineRule="auto"/>
        <w:ind w:left="640" w:hanging="640"/>
        <w:rPr>
          <w:del w:id="2146" w:author="Author" w:date="2016-05-27T16:08:00Z"/>
          <w:rFonts w:cs="Times New Roman"/>
          <w:noProof/>
        </w:rPr>
      </w:pPr>
      <w:del w:id="2147" w:author="Author" w:date="2016-05-27T16:08:00Z">
        <w:r w:rsidRPr="006C28BB" w:rsidDel="006C28BB">
          <w:rPr>
            <w:rFonts w:cs="Times New Roman"/>
            <w:noProof/>
          </w:rPr>
          <w:delText>41.</w:delText>
        </w:r>
        <w:r w:rsidRPr="006C28BB" w:rsidDel="006C28BB">
          <w:rPr>
            <w:rFonts w:cs="Times New Roman"/>
            <w:noProof/>
          </w:rPr>
          <w:tab/>
          <w:delText xml:space="preserve">McIsaac, R. S., Silverman, S. J., </w:delText>
        </w:r>
        <w:r w:rsidRPr="006C28BB" w:rsidDel="006C28BB">
          <w:rPr>
            <w:rFonts w:cs="Times New Roman"/>
            <w:i/>
            <w:iCs/>
            <w:noProof/>
          </w:rPr>
          <w:delText>et al.</w:delText>
        </w:r>
        <w:r w:rsidRPr="006C28BB" w:rsidDel="006C28BB">
          <w:rPr>
            <w:rFonts w:cs="Times New Roman"/>
            <w:noProof/>
          </w:rPr>
          <w:delText xml:space="preserve"> Fast-acting and nearly gratuitous induction of gene expression and protein depletion in Saccharomyces cerevisiae.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22</w:delText>
        </w:r>
        <w:r w:rsidRPr="006C28BB" w:rsidDel="006C28BB">
          <w:rPr>
            <w:rFonts w:cs="Times New Roman"/>
            <w:noProof/>
          </w:rPr>
          <w:delText xml:space="preserve"> (22), 4447–59, doi:10.1091/mbc.E11-05-0466 (2011).</w:delText>
        </w:r>
      </w:del>
    </w:p>
    <w:p w14:paraId="383B328F" w14:textId="77777777" w:rsidR="006F2264" w:rsidRPr="006C28BB" w:rsidDel="006C28BB" w:rsidRDefault="006F2264" w:rsidP="006F2264">
      <w:pPr>
        <w:spacing w:after="0" w:line="240" w:lineRule="auto"/>
        <w:ind w:left="640" w:hanging="640"/>
        <w:rPr>
          <w:del w:id="2148" w:author="Author" w:date="2016-05-27T16:08:00Z"/>
          <w:rFonts w:cs="Times New Roman"/>
          <w:noProof/>
        </w:rPr>
      </w:pPr>
      <w:del w:id="2149" w:author="Author" w:date="2016-05-27T16:08:00Z">
        <w:r w:rsidRPr="006C28BB" w:rsidDel="006C28BB">
          <w:rPr>
            <w:rFonts w:cs="Times New Roman"/>
            <w:noProof/>
          </w:rPr>
          <w:delText>42.</w:delText>
        </w:r>
        <w:r w:rsidRPr="006C28BB" w:rsidDel="006C28BB">
          <w:rPr>
            <w:rFonts w:cs="Times New Roman"/>
            <w:noProof/>
          </w:rPr>
          <w:tab/>
          <w:delText xml:space="preserve">Melendez, J., Patel, M., Oakes, B. L., Xu, P., Morton, P. &amp; McClean, M. N. Real-time optogenetic control of intracellular protein concentration in microbial cell cultures. </w:delText>
        </w:r>
        <w:r w:rsidRPr="006C28BB" w:rsidDel="006C28BB">
          <w:rPr>
            <w:rFonts w:cs="Times New Roman"/>
            <w:i/>
            <w:iCs/>
            <w:noProof/>
          </w:rPr>
          <w:delText>Integrative biology : quantitative biosciences from nano to macro</w:delText>
        </w:r>
        <w:r w:rsidRPr="006C28BB" w:rsidDel="006C28BB">
          <w:rPr>
            <w:rFonts w:cs="Times New Roman"/>
            <w:noProof/>
          </w:rPr>
          <w:delText xml:space="preserve"> </w:delText>
        </w:r>
        <w:r w:rsidRPr="006C28BB" w:rsidDel="006C28BB">
          <w:rPr>
            <w:rFonts w:cs="Times New Roman"/>
            <w:b/>
            <w:bCs/>
            <w:noProof/>
          </w:rPr>
          <w:delText>6</w:delText>
        </w:r>
        <w:r w:rsidRPr="006C28BB" w:rsidDel="006C28BB">
          <w:rPr>
            <w:rFonts w:cs="Times New Roman"/>
            <w:noProof/>
          </w:rPr>
          <w:delText xml:space="preserve"> (3), 366–72, doi:10.1039/c3ib40102b (2014).</w:delText>
        </w:r>
      </w:del>
    </w:p>
    <w:p w14:paraId="520F61D4" w14:textId="77777777" w:rsidR="006F2264" w:rsidRPr="006C28BB" w:rsidDel="006C28BB" w:rsidRDefault="006F2264" w:rsidP="006F2264">
      <w:pPr>
        <w:spacing w:after="0" w:line="240" w:lineRule="auto"/>
        <w:ind w:left="640" w:hanging="640"/>
        <w:rPr>
          <w:del w:id="2150" w:author="Author" w:date="2016-05-27T16:08:00Z"/>
          <w:rFonts w:cs="Times New Roman"/>
          <w:noProof/>
        </w:rPr>
      </w:pPr>
      <w:del w:id="2151" w:author="Author" w:date="2016-05-27T16:08:00Z">
        <w:r w:rsidRPr="006C28BB" w:rsidDel="006C28BB">
          <w:rPr>
            <w:rFonts w:cs="Times New Roman"/>
            <w:noProof/>
          </w:rPr>
          <w:delText>43.</w:delText>
        </w:r>
        <w:r w:rsidRPr="006C28BB" w:rsidDel="006C28BB">
          <w:rPr>
            <w:rFonts w:cs="Times New Roman"/>
            <w:noProof/>
          </w:rPr>
          <w:tab/>
          <w:delText xml:space="preserve">Brauer, M. J., Huttenhower, C., </w:delText>
        </w:r>
        <w:r w:rsidRPr="006C28BB" w:rsidDel="006C28BB">
          <w:rPr>
            <w:rFonts w:cs="Times New Roman"/>
            <w:i/>
            <w:iCs/>
            <w:noProof/>
          </w:rPr>
          <w:delText>et al.</w:delText>
        </w:r>
        <w:r w:rsidRPr="006C28BB" w:rsidDel="006C28BB">
          <w:rPr>
            <w:rFonts w:cs="Times New Roman"/>
            <w:noProof/>
          </w:rPr>
          <w:delText xml:space="preserve"> Coordination of growth rate, cell cycle, stress response, and metabolic activity in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19</w:delText>
        </w:r>
        <w:r w:rsidRPr="006C28BB" w:rsidDel="006C28BB">
          <w:rPr>
            <w:rFonts w:cs="Times New Roman"/>
            <w:noProof/>
          </w:rPr>
          <w:delText xml:space="preserve"> (1), 352–67, doi:10.1091/mbc.E07-08-0779 (2008).</w:delText>
        </w:r>
      </w:del>
    </w:p>
    <w:p w14:paraId="3328DF9A" w14:textId="77777777" w:rsidR="006F2264" w:rsidRPr="006C28BB" w:rsidDel="006C28BB" w:rsidRDefault="006F2264" w:rsidP="006F2264">
      <w:pPr>
        <w:spacing w:after="0" w:line="240" w:lineRule="auto"/>
        <w:ind w:left="640" w:hanging="640"/>
        <w:rPr>
          <w:del w:id="2152" w:author="Author" w:date="2016-05-27T16:08:00Z"/>
          <w:rFonts w:cs="Times New Roman"/>
          <w:noProof/>
        </w:rPr>
      </w:pPr>
      <w:del w:id="2153" w:author="Author" w:date="2016-05-27T16:08:00Z">
        <w:r w:rsidRPr="006C28BB" w:rsidDel="006C28BB">
          <w:rPr>
            <w:rFonts w:cs="Times New Roman"/>
            <w:noProof/>
          </w:rPr>
          <w:delText>44.</w:delText>
        </w:r>
        <w:r w:rsidRPr="006C28BB" w:rsidDel="006C28BB">
          <w:rPr>
            <w:rFonts w:cs="Times New Roman"/>
            <w:noProof/>
          </w:rPr>
          <w:tab/>
          <w:delText xml:space="preserve">Boer, V. M., Crutchfield, C. A., Bradley, P. H., Botstein, D. &amp; Rabinowitz, J. D. Growth-limiting intracellular metabolites in yeast growing under diverse nutrient limitations.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21</w:delText>
        </w:r>
        <w:r w:rsidRPr="006C28BB" w:rsidDel="006C28BB">
          <w:rPr>
            <w:rFonts w:cs="Times New Roman"/>
            <w:noProof/>
          </w:rPr>
          <w:delText xml:space="preserve"> (1), 198–211, doi:10.1091/mbc.E09-07-0597 (2010).</w:delText>
        </w:r>
      </w:del>
    </w:p>
    <w:p w14:paraId="4216EBC4" w14:textId="77777777" w:rsidR="006F2264" w:rsidRPr="006C28BB" w:rsidDel="006C28BB" w:rsidRDefault="006F2264" w:rsidP="006F2264">
      <w:pPr>
        <w:spacing w:after="0" w:line="240" w:lineRule="auto"/>
        <w:ind w:left="640" w:hanging="640"/>
        <w:rPr>
          <w:del w:id="2154" w:author="Author" w:date="2016-05-27T16:08:00Z"/>
          <w:rFonts w:cs="Times New Roman"/>
          <w:noProof/>
        </w:rPr>
      </w:pPr>
      <w:del w:id="2155" w:author="Author" w:date="2016-05-27T16:08:00Z">
        <w:r w:rsidRPr="006C28BB" w:rsidDel="006C28BB">
          <w:rPr>
            <w:rFonts w:cs="Times New Roman"/>
            <w:noProof/>
          </w:rPr>
          <w:delText>45.</w:delText>
        </w:r>
        <w:r w:rsidRPr="006C28BB" w:rsidDel="006C28BB">
          <w:rPr>
            <w:rFonts w:cs="Times New Roman"/>
            <w:noProof/>
          </w:rPr>
          <w:tab/>
          <w:delText xml:space="preserve">Markham, B. E., Byrne, W. J. &amp; Methods, E. Uptake, storage and utilization of phosphate by yeast. </w:delText>
        </w:r>
        <w:r w:rsidRPr="006C28BB" w:rsidDel="006C28BB">
          <w:rPr>
            <w:rFonts w:cs="Times New Roman"/>
            <w:i/>
            <w:iCs/>
            <w:noProof/>
          </w:rPr>
          <w:delText>Journal of the Institute of Brewing</w:delText>
        </w:r>
        <w:r w:rsidRPr="006C28BB" w:rsidDel="006C28BB">
          <w:rPr>
            <w:rFonts w:cs="Times New Roman"/>
            <w:noProof/>
          </w:rPr>
          <w:delText xml:space="preserve"> </w:delText>
        </w:r>
        <w:r w:rsidRPr="006C28BB" w:rsidDel="006C28BB">
          <w:rPr>
            <w:rFonts w:cs="Times New Roman"/>
            <w:b/>
            <w:bCs/>
            <w:noProof/>
          </w:rPr>
          <w:delText>73</w:delText>
        </w:r>
        <w:r w:rsidRPr="006C28BB" w:rsidDel="006C28BB">
          <w:rPr>
            <w:rFonts w:cs="Times New Roman"/>
            <w:noProof/>
          </w:rPr>
          <w:delText>, 271–273 (1967).</w:delText>
        </w:r>
      </w:del>
    </w:p>
    <w:p w14:paraId="045F895C" w14:textId="77777777" w:rsidR="006F2264" w:rsidRPr="006C28BB" w:rsidDel="006C28BB" w:rsidRDefault="006F2264" w:rsidP="006F2264">
      <w:pPr>
        <w:spacing w:after="0" w:line="240" w:lineRule="auto"/>
        <w:ind w:left="640" w:hanging="640"/>
        <w:rPr>
          <w:del w:id="2156" w:author="Author" w:date="2016-05-27T16:08:00Z"/>
          <w:rFonts w:cs="Times New Roman"/>
          <w:noProof/>
        </w:rPr>
      </w:pPr>
      <w:del w:id="2157" w:author="Author" w:date="2016-05-27T16:08:00Z">
        <w:r w:rsidRPr="006C28BB" w:rsidDel="006C28BB">
          <w:rPr>
            <w:rFonts w:cs="Times New Roman"/>
            <w:noProof/>
          </w:rPr>
          <w:delText>46.</w:delText>
        </w:r>
        <w:r w:rsidRPr="006C28BB" w:rsidDel="006C28BB">
          <w:rPr>
            <w:rFonts w:cs="Times New Roman"/>
            <w:noProof/>
          </w:rPr>
          <w:tab/>
          <w:delText xml:space="preserve">Kazemi Seresht, A., Palmqvist, E. A. &amp; Olsson, L. The impact of phosphate scarcity on pharmaceutical protein production in S. cerevisiae: linking transcriptomic insights to phenotypic responses. </w:delText>
        </w:r>
        <w:r w:rsidRPr="006C28BB" w:rsidDel="006C28BB">
          <w:rPr>
            <w:rFonts w:cs="Times New Roman"/>
            <w:i/>
            <w:iCs/>
            <w:noProof/>
          </w:rPr>
          <w:delText>Microbial cell factories</w:delText>
        </w:r>
        <w:r w:rsidRPr="006C28BB" w:rsidDel="006C28BB">
          <w:rPr>
            <w:rFonts w:cs="Times New Roman"/>
            <w:noProof/>
          </w:rPr>
          <w:delText xml:space="preserve"> </w:delText>
        </w:r>
        <w:r w:rsidRPr="006C28BB" w:rsidDel="006C28BB">
          <w:rPr>
            <w:rFonts w:cs="Times New Roman"/>
            <w:b/>
            <w:bCs/>
            <w:noProof/>
          </w:rPr>
          <w:delText>10</w:delText>
        </w:r>
        <w:r w:rsidRPr="006C28BB" w:rsidDel="006C28BB">
          <w:rPr>
            <w:rFonts w:cs="Times New Roman"/>
            <w:noProof/>
          </w:rPr>
          <w:delText xml:space="preserve"> (1), 104, doi:10.1186/1475-2859-10-104 (2011).</w:delText>
        </w:r>
      </w:del>
    </w:p>
    <w:p w14:paraId="60254904" w14:textId="77777777" w:rsidR="006F2264" w:rsidRPr="006C28BB" w:rsidDel="006C28BB" w:rsidRDefault="006F2264" w:rsidP="006F2264">
      <w:pPr>
        <w:spacing w:after="0" w:line="240" w:lineRule="auto"/>
        <w:ind w:left="640" w:hanging="640"/>
        <w:rPr>
          <w:del w:id="2158" w:author="Author" w:date="2016-05-27T16:08:00Z"/>
          <w:rFonts w:cs="Times New Roman"/>
          <w:noProof/>
        </w:rPr>
      </w:pPr>
      <w:del w:id="2159" w:author="Author" w:date="2016-05-27T16:08:00Z">
        <w:r w:rsidRPr="006C28BB" w:rsidDel="006C28BB">
          <w:rPr>
            <w:rFonts w:cs="Times New Roman"/>
            <w:noProof/>
          </w:rPr>
          <w:delText>47.</w:delText>
        </w:r>
        <w:r w:rsidRPr="006C28BB" w:rsidDel="006C28BB">
          <w:rPr>
            <w:rFonts w:cs="Times New Roman"/>
            <w:noProof/>
          </w:rPr>
          <w:tab/>
          <w:delText xml:space="preserve">Shimizu, K. Regulation Systems of Bacteria such as Escherichia coli in Response to Nutrient Limitation and Environmental Stresses. </w:delText>
        </w:r>
        <w:r w:rsidRPr="006C28BB" w:rsidDel="006C28BB">
          <w:rPr>
            <w:rFonts w:cs="Times New Roman"/>
            <w:i/>
            <w:iCs/>
            <w:noProof/>
          </w:rPr>
          <w:delText>Metabolites</w:delText>
        </w:r>
        <w:r w:rsidRPr="006C28BB" w:rsidDel="006C28BB">
          <w:rPr>
            <w:rFonts w:cs="Times New Roman"/>
            <w:noProof/>
          </w:rPr>
          <w:delText xml:space="preserve"> </w:delText>
        </w:r>
        <w:r w:rsidRPr="006C28BB" w:rsidDel="006C28BB">
          <w:rPr>
            <w:rFonts w:cs="Times New Roman"/>
            <w:b/>
            <w:bCs/>
            <w:noProof/>
          </w:rPr>
          <w:delText>4</w:delText>
        </w:r>
        <w:r w:rsidRPr="006C28BB" w:rsidDel="006C28BB">
          <w:rPr>
            <w:rFonts w:cs="Times New Roman"/>
            <w:noProof/>
          </w:rPr>
          <w:delText xml:space="preserve"> (1), 1–35, doi:10.3390/metabo4010001 (2013).</w:delText>
        </w:r>
      </w:del>
    </w:p>
    <w:p w14:paraId="116EF9F2" w14:textId="77777777" w:rsidR="006F2264" w:rsidRPr="006C28BB" w:rsidDel="006C28BB" w:rsidRDefault="006F2264" w:rsidP="006F2264">
      <w:pPr>
        <w:spacing w:after="0" w:line="240" w:lineRule="auto"/>
        <w:ind w:left="640" w:hanging="640"/>
        <w:rPr>
          <w:del w:id="2160" w:author="Author" w:date="2016-05-27T16:08:00Z"/>
          <w:noProof/>
        </w:rPr>
      </w:pPr>
      <w:del w:id="2161" w:author="Author" w:date="2016-05-27T16:08:00Z">
        <w:r w:rsidRPr="006C28BB" w:rsidDel="006C28BB">
          <w:rPr>
            <w:rFonts w:cs="Times New Roman"/>
            <w:noProof/>
          </w:rPr>
          <w:delText>48.</w:delText>
        </w:r>
        <w:r w:rsidRPr="006C28BB" w:rsidDel="006C28BB">
          <w:rPr>
            <w:rFonts w:cs="Times New Roman"/>
            <w:noProof/>
          </w:rPr>
          <w:tab/>
          <w:delText xml:space="preserve">Olson, E. J., Hartsough, L. A., Landry, B. P., Shroff, R. &amp; Tabor, J. J. Characterizing bacterial gene circuit dynamics with optically programmed gene expression signals.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11</w:delText>
        </w:r>
        <w:r w:rsidRPr="006C28BB" w:rsidDel="006C28BB">
          <w:rPr>
            <w:rFonts w:cs="Times New Roman"/>
            <w:noProof/>
          </w:rPr>
          <w:delText xml:space="preserve"> (4), 449–55, doi:10.1038/nmeth.2884 (2014).</w:delText>
        </w:r>
      </w:del>
    </w:p>
    <w:p w14:paraId="69776412" w14:textId="77777777" w:rsidR="004F0A49" w:rsidRPr="00ED44A3" w:rsidRDefault="00C67EC7" w:rsidP="00ED44A3">
      <w:pPr>
        <w:spacing w:after="0" w:line="240" w:lineRule="auto"/>
        <w:ind w:left="640" w:hanging="640"/>
        <w:rPr>
          <w:rFonts w:asciiTheme="minorHAnsi" w:hAnsiTheme="minorHAnsi" w:cs="Times New Roman"/>
          <w:color w:val="auto"/>
        </w:rPr>
      </w:pPr>
      <w:del w:id="2162" w:author="Author" w:date="2016-05-27T16:08:00Z">
        <w:r w:rsidRPr="00685B08" w:rsidDel="006C28BB">
          <w:rPr>
            <w:rFonts w:asciiTheme="minorHAnsi" w:hAnsiTheme="minorHAnsi" w:cs="Times New Roman"/>
            <w:color w:val="auto"/>
          </w:rPr>
          <w:fldChar w:fldCharType="end"/>
        </w:r>
      </w:del>
    </w:p>
    <w:sectPr w:rsidR="004F0A49" w:rsidRPr="00ED44A3" w:rsidSect="006A7CF2">
      <w:headerReference w:type="default" r:id="rId28"/>
      <w:footerReference w:type="default" r:id="rId29"/>
      <w:headerReference w:type="first" r:id="rId30"/>
      <w:footerReference w:type="first" r:id="rId31"/>
      <w:pgSz w:w="12240" w:h="15840" w:code="1"/>
      <w:pgMar w:top="1440" w:right="1440" w:bottom="1440" w:left="1440" w:header="720" w:footer="605"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8" w:author="Author" w:date="2016-06-01T21:04:00Z" w:initials="A">
    <w:p w14:paraId="7DE64814" w14:textId="77777777" w:rsidR="001277ED" w:rsidRDefault="001277ED" w:rsidP="00BA4DB5">
      <w:pPr>
        <w:pStyle w:val="CommentText"/>
      </w:pPr>
      <w:r>
        <w:rPr>
          <w:rStyle w:val="CommentReference"/>
        </w:rPr>
        <w:annotationRef/>
      </w:r>
      <w:r>
        <w:t>There is nothing labelled this on the figure.  There is something labelled G D + V</w:t>
      </w:r>
    </w:p>
  </w:comment>
  <w:comment w:id="183" w:author="Author" w:date="2016-06-01T21:01:00Z" w:initials="A">
    <w:p w14:paraId="0668358F" w14:textId="77777777" w:rsidR="001277ED" w:rsidRDefault="001277ED" w:rsidP="00BA4DB5">
      <w:pPr>
        <w:pStyle w:val="CommentText"/>
      </w:pPr>
      <w:r>
        <w:rPr>
          <w:rStyle w:val="CommentReference"/>
        </w:rPr>
        <w:annotationRef/>
      </w:r>
      <w:r>
        <w:t>How? To achieve what effect?</w:t>
      </w:r>
    </w:p>
  </w:comment>
  <w:comment w:id="205" w:author="Author" w:date="2016-06-01T21:03:00Z" w:initials="A">
    <w:p w14:paraId="66DB6006" w14:textId="77777777" w:rsidR="001277ED" w:rsidRDefault="001277ED" w:rsidP="00BA4DB5">
      <w:pPr>
        <w:pStyle w:val="CommentText"/>
      </w:pPr>
      <w:r>
        <w:rPr>
          <w:rStyle w:val="CommentReference"/>
        </w:rPr>
        <w:annotationRef/>
      </w:r>
      <w:r>
        <w:t>Where are these labels on the figure?  Same for J1 and J2</w:t>
      </w:r>
    </w:p>
  </w:comment>
  <w:comment w:id="251" w:author="Author" w:date="2016-06-01T21:01:00Z" w:initials="A">
    <w:p w14:paraId="08FFC569" w14:textId="77777777" w:rsidR="001277ED" w:rsidRDefault="001277ED" w:rsidP="00BA4DB5">
      <w:pPr>
        <w:pStyle w:val="CommentText"/>
      </w:pPr>
      <w:r>
        <w:rPr>
          <w:rStyle w:val="CommentReference"/>
        </w:rPr>
        <w:annotationRef/>
      </w:r>
      <w:r>
        <w:t>How? To achieve what effect?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E64814" w15:done="0"/>
  <w15:commentEx w15:paraId="0668358F" w15:done="0"/>
  <w15:commentEx w15:paraId="66DB6006" w15:done="0"/>
  <w15:commentEx w15:paraId="08FFC56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D945CF" w14:textId="77777777" w:rsidR="001277ED" w:rsidRDefault="001277ED">
      <w:pPr>
        <w:spacing w:after="0" w:line="240" w:lineRule="auto"/>
      </w:pPr>
      <w:r>
        <w:separator/>
      </w:r>
    </w:p>
  </w:endnote>
  <w:endnote w:type="continuationSeparator" w:id="0">
    <w:p w14:paraId="7FA38CAF" w14:textId="77777777" w:rsidR="001277ED" w:rsidRDefault="001277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00000000"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7F063" w14:textId="07253C7A" w:rsidR="001277ED" w:rsidRDefault="001277ED">
    <w:r>
      <w:t xml:space="preserve">Page </w:t>
    </w:r>
    <w:r>
      <w:fldChar w:fldCharType="begin"/>
    </w:r>
    <w:r>
      <w:instrText xml:space="preserve"> PAGE </w:instrText>
    </w:r>
    <w:r>
      <w:fldChar w:fldCharType="separate"/>
    </w:r>
    <w:r w:rsidR="009F6B42">
      <w:rPr>
        <w:noProof/>
      </w:rPr>
      <w:t>18</w:t>
    </w:r>
    <w:r>
      <w:rPr>
        <w:noProof/>
      </w:rPr>
      <w:fldChar w:fldCharType="end"/>
    </w:r>
    <w:r>
      <w:t xml:space="preserve"> of </w:t>
    </w:r>
    <w:r w:rsidR="009F6B42">
      <w:fldChar w:fldCharType="begin"/>
    </w:r>
    <w:r w:rsidR="009F6B42">
      <w:instrText xml:space="preserve"> NUMPAGES  </w:instrText>
    </w:r>
    <w:r w:rsidR="009F6B42">
      <w:fldChar w:fldCharType="separate"/>
    </w:r>
    <w:r w:rsidR="009F6B42">
      <w:rPr>
        <w:noProof/>
      </w:rPr>
      <w:t>22</w:t>
    </w:r>
    <w:r w:rsidR="009F6B42">
      <w:rPr>
        <w:noProof/>
      </w:rPr>
      <w:fldChar w:fldCharType="end"/>
    </w:r>
    <w:r>
      <w:tab/>
    </w:r>
    <w:r>
      <w:tab/>
    </w:r>
    <w:r>
      <w:tab/>
    </w:r>
    <w:r>
      <w:tab/>
    </w:r>
    <w:r>
      <w:tab/>
    </w:r>
    <w:r>
      <w:tab/>
    </w:r>
    <w:r>
      <w:tab/>
    </w:r>
    <w:r>
      <w:tab/>
    </w:r>
    <w:r>
      <w:tab/>
      <w:t xml:space="preserve">   rev. February 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08EFE2" w14:textId="3C5EADA2" w:rsidR="001277ED" w:rsidRDefault="001277ED">
    <w:r>
      <w:rPr>
        <w:sz w:val="22"/>
      </w:rPr>
      <w:t xml:space="preserve">Page </w:t>
    </w:r>
    <w:r>
      <w:rPr>
        <w:sz w:val="22"/>
      </w:rPr>
      <w:fldChar w:fldCharType="begin"/>
    </w:r>
    <w:r>
      <w:rPr>
        <w:sz w:val="22"/>
      </w:rPr>
      <w:instrText xml:space="preserve"> PAGE </w:instrText>
    </w:r>
    <w:r>
      <w:rPr>
        <w:sz w:val="22"/>
      </w:rPr>
      <w:fldChar w:fldCharType="separate"/>
    </w:r>
    <w:r w:rsidR="00685B08">
      <w:rPr>
        <w:noProof/>
        <w:sz w:val="22"/>
      </w:rPr>
      <w:t>1</w:t>
    </w:r>
    <w:r>
      <w:rPr>
        <w:sz w:val="22"/>
      </w:rPr>
      <w:fldChar w:fldCharType="end"/>
    </w:r>
    <w:r>
      <w:rPr>
        <w:sz w:val="22"/>
      </w:rPr>
      <w:t xml:space="preserve"> of </w:t>
    </w:r>
    <w:r>
      <w:rPr>
        <w:sz w:val="22"/>
      </w:rPr>
      <w:fldChar w:fldCharType="begin"/>
    </w:r>
    <w:r>
      <w:rPr>
        <w:sz w:val="22"/>
      </w:rPr>
      <w:instrText xml:space="preserve"> NUMPAGES  </w:instrText>
    </w:r>
    <w:r>
      <w:rPr>
        <w:sz w:val="22"/>
      </w:rPr>
      <w:fldChar w:fldCharType="separate"/>
    </w:r>
    <w:r w:rsidR="00685B08">
      <w:rPr>
        <w:noProof/>
        <w:sz w:val="22"/>
      </w:rPr>
      <w:t>22</w:t>
    </w:r>
    <w:r>
      <w:rPr>
        <w:sz w:val="22"/>
      </w:rPr>
      <w:fldChar w:fldCharType="end"/>
    </w:r>
    <w:r>
      <w:tab/>
    </w:r>
    <w:r>
      <w:tab/>
    </w:r>
    <w:r>
      <w:tab/>
    </w:r>
    <w:r>
      <w:tab/>
    </w:r>
    <w:r>
      <w:tab/>
    </w:r>
    <w:r>
      <w:tab/>
    </w:r>
    <w:r>
      <w:tab/>
    </w:r>
    <w:r>
      <w:tab/>
    </w:r>
    <w:r>
      <w:tab/>
      <w:t xml:space="preserve">   rev. February 2016</w:t>
    </w:r>
  </w:p>
  <w:p w14:paraId="4EE75153" w14:textId="77777777" w:rsidR="001277ED" w:rsidRDefault="001277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A8493E" w14:textId="77777777" w:rsidR="001277ED" w:rsidRDefault="001277ED">
      <w:pPr>
        <w:spacing w:after="0" w:line="240" w:lineRule="auto"/>
      </w:pPr>
      <w:r>
        <w:separator/>
      </w:r>
    </w:p>
  </w:footnote>
  <w:footnote w:type="continuationSeparator" w:id="0">
    <w:p w14:paraId="390BC2E9" w14:textId="77777777" w:rsidR="001277ED" w:rsidRDefault="001277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F2A07" w14:textId="77777777" w:rsidR="001277ED" w:rsidRDefault="001277ED">
    <w:pPr>
      <w:pStyle w:val="Header"/>
      <w:rPr>
        <w:b/>
        <w:color w:val="1F497D"/>
        <w:sz w:val="28"/>
        <w:szCs w:val="28"/>
      </w:rPr>
    </w:pPr>
    <w:r>
      <w:rPr>
        <w:sz w:val="22"/>
      </w:rPr>
      <w:tab/>
    </w:r>
    <w:r>
      <w:rPr>
        <w:sz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75A5C" w14:textId="77777777" w:rsidR="001277ED" w:rsidRDefault="001277ED">
    <w:pPr>
      <w:pStyle w:val="Header"/>
      <w:jc w:val="right"/>
      <w:rPr>
        <w:b/>
        <w:color w:val="1F497D"/>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F5BDD"/>
    <w:multiLevelType w:val="hybridMultilevel"/>
    <w:tmpl w:val="CA2E04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12FC7"/>
    <w:multiLevelType w:val="hybridMultilevel"/>
    <w:tmpl w:val="252093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A461EF"/>
    <w:multiLevelType w:val="hybridMultilevel"/>
    <w:tmpl w:val="F3EEA6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73457"/>
    <w:multiLevelType w:val="hybridMultilevel"/>
    <w:tmpl w:val="4B3821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BD5B65"/>
    <w:multiLevelType w:val="multilevel"/>
    <w:tmpl w:val="26BD5B65"/>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15:restartNumberingAfterBreak="0">
    <w:nsid w:val="26E37F91"/>
    <w:multiLevelType w:val="hybridMultilevel"/>
    <w:tmpl w:val="82CE7DB4"/>
    <w:lvl w:ilvl="0" w:tplc="D37A83A0">
      <w:start w:val="2"/>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E108E8"/>
    <w:multiLevelType w:val="hybridMultilevel"/>
    <w:tmpl w:val="C512C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11353"/>
    <w:multiLevelType w:val="multilevel"/>
    <w:tmpl w:val="EE0A86D4"/>
    <w:lvl w:ilvl="0">
      <w:start w:val="1"/>
      <w:numFmt w:val="decimal"/>
      <w:lvlText w:val="%1."/>
      <w:lvlJc w:val="left"/>
      <w:pPr>
        <w:ind w:left="555" w:hanging="555"/>
      </w:pPr>
      <w:rPr>
        <w:rFonts w:hint="default"/>
        <w:b/>
      </w:rPr>
    </w:lvl>
    <w:lvl w:ilvl="1">
      <w:start w:val="1"/>
      <w:numFmt w:val="decimal"/>
      <w:lvlText w:val="%1.%2."/>
      <w:lvlJc w:val="left"/>
      <w:pPr>
        <w:ind w:left="555" w:hanging="55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31541A3B"/>
    <w:multiLevelType w:val="hybridMultilevel"/>
    <w:tmpl w:val="B5CC0B54"/>
    <w:lvl w:ilvl="0" w:tplc="BBDEBDC4">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C2061D6"/>
    <w:multiLevelType w:val="multilevel"/>
    <w:tmpl w:val="56BA1E48"/>
    <w:lvl w:ilvl="0">
      <w:start w:val="14"/>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0" w15:restartNumberingAfterBreak="0">
    <w:nsid w:val="444E2EFE"/>
    <w:multiLevelType w:val="hybridMultilevel"/>
    <w:tmpl w:val="FD2407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C203A0"/>
    <w:multiLevelType w:val="multilevel"/>
    <w:tmpl w:val="44C203A0"/>
    <w:lvl w:ilvl="0">
      <w:start w:val="6"/>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 w15:restartNumberingAfterBreak="0">
    <w:nsid w:val="45D83CFF"/>
    <w:multiLevelType w:val="multilevel"/>
    <w:tmpl w:val="EE0A86D4"/>
    <w:lvl w:ilvl="0">
      <w:start w:val="1"/>
      <w:numFmt w:val="decimal"/>
      <w:lvlText w:val="%1."/>
      <w:lvlJc w:val="left"/>
      <w:pPr>
        <w:ind w:left="555" w:hanging="555"/>
      </w:pPr>
      <w:rPr>
        <w:rFonts w:hint="default"/>
        <w:b/>
      </w:rPr>
    </w:lvl>
    <w:lvl w:ilvl="1">
      <w:start w:val="1"/>
      <w:numFmt w:val="decimal"/>
      <w:lvlText w:val="%1.%2."/>
      <w:lvlJc w:val="left"/>
      <w:pPr>
        <w:ind w:left="555" w:hanging="55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4E490040"/>
    <w:multiLevelType w:val="multilevel"/>
    <w:tmpl w:val="4E490040"/>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14" w15:restartNumberingAfterBreak="0">
    <w:nsid w:val="53077A58"/>
    <w:multiLevelType w:val="multilevel"/>
    <w:tmpl w:val="EE0A86D4"/>
    <w:lvl w:ilvl="0">
      <w:start w:val="1"/>
      <w:numFmt w:val="decimal"/>
      <w:lvlText w:val="%1."/>
      <w:lvlJc w:val="left"/>
      <w:pPr>
        <w:ind w:left="555" w:hanging="555"/>
      </w:pPr>
      <w:rPr>
        <w:rFonts w:hint="default"/>
        <w:b/>
      </w:rPr>
    </w:lvl>
    <w:lvl w:ilvl="1">
      <w:start w:val="1"/>
      <w:numFmt w:val="decimal"/>
      <w:lvlText w:val="%1.%2."/>
      <w:lvlJc w:val="left"/>
      <w:pPr>
        <w:ind w:left="555" w:hanging="55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56917A63"/>
    <w:multiLevelType w:val="multilevel"/>
    <w:tmpl w:val="2A288AFC"/>
    <w:lvl w:ilvl="0">
      <w:start w:val="1"/>
      <w:numFmt w:val="decimal"/>
      <w:suff w:val="space"/>
      <w:lvlText w:val="%1."/>
      <w:lvlJc w:val="left"/>
      <w:rPr>
        <w:rFonts w:ascii="Calibri" w:eastAsia="Times New Roman" w:hAnsi="Calibri" w:cs="Arial"/>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6" w15:restartNumberingAfterBreak="0">
    <w:nsid w:val="56941E7F"/>
    <w:multiLevelType w:val="multilevel"/>
    <w:tmpl w:val="56941E7F"/>
    <w:lvl w:ilvl="0" w:tentative="1">
      <w:start w:val="9"/>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7" w15:restartNumberingAfterBreak="0">
    <w:nsid w:val="56BA1E48"/>
    <w:multiLevelType w:val="multilevel"/>
    <w:tmpl w:val="56BA1E48"/>
    <w:lvl w:ilvl="0">
      <w:start w:val="14"/>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8" w15:restartNumberingAfterBreak="0">
    <w:nsid w:val="56D97B5D"/>
    <w:multiLevelType w:val="hybridMultilevel"/>
    <w:tmpl w:val="2102B00E"/>
    <w:lvl w:ilvl="0" w:tplc="4560E8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27195"/>
    <w:multiLevelType w:val="hybridMultilevel"/>
    <w:tmpl w:val="E53A720E"/>
    <w:lvl w:ilvl="0" w:tplc="033C75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598D"/>
    <w:multiLevelType w:val="multilevel"/>
    <w:tmpl w:val="580E598D"/>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21" w15:restartNumberingAfterBreak="0">
    <w:nsid w:val="5FEA5E57"/>
    <w:multiLevelType w:val="hybridMultilevel"/>
    <w:tmpl w:val="0DD2A9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FD2E86"/>
    <w:multiLevelType w:val="hybridMultilevel"/>
    <w:tmpl w:val="0338D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D10CF5"/>
    <w:multiLevelType w:val="hybridMultilevel"/>
    <w:tmpl w:val="6F4E79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F17E1A"/>
    <w:multiLevelType w:val="hybridMultilevel"/>
    <w:tmpl w:val="F7680F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6AC2474"/>
    <w:multiLevelType w:val="hybridMultilevel"/>
    <w:tmpl w:val="398043F2"/>
    <w:lvl w:ilvl="0" w:tplc="BE76698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EB7B66"/>
    <w:multiLevelType w:val="multilevel"/>
    <w:tmpl w:val="67EB7B6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6C6536D7"/>
    <w:multiLevelType w:val="multilevel"/>
    <w:tmpl w:val="8638A4F0"/>
    <w:lvl w:ilvl="0">
      <w:start w:val="1"/>
      <w:numFmt w:val="decimal"/>
      <w:lvlText w:val="%1."/>
      <w:lvlJc w:val="left"/>
      <w:pPr>
        <w:ind w:left="555" w:hanging="555"/>
      </w:pPr>
      <w:rPr>
        <w:rFonts w:hint="default"/>
        <w:b/>
        <w:sz w:val="24"/>
        <w:szCs w:val="24"/>
      </w:rPr>
    </w:lvl>
    <w:lvl w:ilvl="1">
      <w:start w:val="1"/>
      <w:numFmt w:val="decimal"/>
      <w:lvlText w:val="%1.%2.)"/>
      <w:lvlJc w:val="left"/>
      <w:pPr>
        <w:ind w:left="555" w:hanging="555"/>
      </w:pPr>
      <w:rPr>
        <w:rFonts w:hint="default"/>
        <w:b w:val="0"/>
        <w:sz w:val="24"/>
        <w:szCs w:val="24"/>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6DC919D8"/>
    <w:multiLevelType w:val="multilevel"/>
    <w:tmpl w:val="559232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3C34C25"/>
    <w:multiLevelType w:val="hybridMultilevel"/>
    <w:tmpl w:val="5CD612A2"/>
    <w:lvl w:ilvl="0" w:tplc="95E26BB4">
      <w:start w:val="4"/>
      <w:numFmt w:val="decimal"/>
      <w:lvlText w:val="%1)"/>
      <w:lvlJc w:val="left"/>
      <w:pPr>
        <w:ind w:left="720" w:hanging="360"/>
      </w:pPr>
      <w:rPr>
        <w:rFonts w:hint="default"/>
      </w:rPr>
    </w:lvl>
    <w:lvl w:ilvl="1" w:tplc="B492F554">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4604F3"/>
    <w:multiLevelType w:val="multilevel"/>
    <w:tmpl w:val="774604F3"/>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78C14D15"/>
    <w:multiLevelType w:val="hybridMultilevel"/>
    <w:tmpl w:val="D098D0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8E7C72"/>
    <w:multiLevelType w:val="hybridMultilevel"/>
    <w:tmpl w:val="D6D401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50177"/>
    <w:multiLevelType w:val="hybridMultilevel"/>
    <w:tmpl w:val="CA56C6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13"/>
  </w:num>
  <w:num w:numId="3">
    <w:abstractNumId w:val="20"/>
  </w:num>
  <w:num w:numId="4">
    <w:abstractNumId w:val="26"/>
  </w:num>
  <w:num w:numId="5">
    <w:abstractNumId w:val="15"/>
  </w:num>
  <w:num w:numId="6">
    <w:abstractNumId w:val="17"/>
  </w:num>
  <w:num w:numId="7">
    <w:abstractNumId w:val="11"/>
  </w:num>
  <w:num w:numId="8">
    <w:abstractNumId w:val="16"/>
  </w:num>
  <w:num w:numId="9">
    <w:abstractNumId w:val="30"/>
  </w:num>
  <w:num w:numId="10">
    <w:abstractNumId w:val="23"/>
  </w:num>
  <w:num w:numId="11">
    <w:abstractNumId w:val="9"/>
  </w:num>
  <w:num w:numId="12">
    <w:abstractNumId w:val="28"/>
  </w:num>
  <w:num w:numId="13">
    <w:abstractNumId w:val="5"/>
  </w:num>
  <w:num w:numId="14">
    <w:abstractNumId w:val="7"/>
  </w:num>
  <w:num w:numId="15">
    <w:abstractNumId w:val="25"/>
  </w:num>
  <w:num w:numId="16">
    <w:abstractNumId w:val="29"/>
  </w:num>
  <w:num w:numId="17">
    <w:abstractNumId w:val="19"/>
  </w:num>
  <w:num w:numId="18">
    <w:abstractNumId w:val="18"/>
  </w:num>
  <w:num w:numId="19">
    <w:abstractNumId w:val="6"/>
  </w:num>
  <w:num w:numId="20">
    <w:abstractNumId w:val="21"/>
  </w:num>
  <w:num w:numId="21">
    <w:abstractNumId w:val="2"/>
  </w:num>
  <w:num w:numId="22">
    <w:abstractNumId w:val="31"/>
  </w:num>
  <w:num w:numId="23">
    <w:abstractNumId w:val="0"/>
  </w:num>
  <w:num w:numId="24">
    <w:abstractNumId w:val="27"/>
  </w:num>
  <w:num w:numId="25">
    <w:abstractNumId w:val="8"/>
  </w:num>
  <w:num w:numId="26">
    <w:abstractNumId w:val="12"/>
  </w:num>
  <w:num w:numId="27">
    <w:abstractNumId w:val="10"/>
  </w:num>
  <w:num w:numId="28">
    <w:abstractNumId w:val="22"/>
  </w:num>
  <w:num w:numId="29">
    <w:abstractNumId w:val="1"/>
  </w:num>
  <w:num w:numId="30">
    <w:abstractNumId w:val="3"/>
  </w:num>
  <w:num w:numId="31">
    <w:abstractNumId w:val="32"/>
  </w:num>
  <w:num w:numId="32">
    <w:abstractNumId w:val="33"/>
  </w:num>
  <w:num w:numId="33">
    <w:abstractNumId w:val="24"/>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meron">
    <w15:presenceInfo w15:providerId="None" w15:userId="Cam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activeWritingStyle w:appName="MSWord" w:lang="en-US" w:vendorID="64" w:dllVersion="131078" w:nlCheck="1" w:checkStyle="0"/>
  <w:revisionView w:markup="0"/>
  <w:trackRevisions/>
  <w:defaultTabStop w:val="720"/>
  <w:drawingGridHorizontalSpacing w:val="0"/>
  <w:noPunctuationKerning/>
  <w:characterSpacingControl w:val="doNotCompress"/>
  <w:hdrShapeDefaults>
    <o:shapedefaults v:ext="edit" spidmax="26625"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35B"/>
    <w:rsid w:val="000027B3"/>
    <w:rsid w:val="00003991"/>
    <w:rsid w:val="00004C0F"/>
    <w:rsid w:val="00006F7D"/>
    <w:rsid w:val="0001080C"/>
    <w:rsid w:val="00011D04"/>
    <w:rsid w:val="00012671"/>
    <w:rsid w:val="00015F27"/>
    <w:rsid w:val="00016427"/>
    <w:rsid w:val="00017129"/>
    <w:rsid w:val="000202DD"/>
    <w:rsid w:val="000214DC"/>
    <w:rsid w:val="0002308F"/>
    <w:rsid w:val="00026DF8"/>
    <w:rsid w:val="000318A1"/>
    <w:rsid w:val="000318E0"/>
    <w:rsid w:val="00032C43"/>
    <w:rsid w:val="000338E2"/>
    <w:rsid w:val="00033949"/>
    <w:rsid w:val="00040697"/>
    <w:rsid w:val="00047963"/>
    <w:rsid w:val="000506AE"/>
    <w:rsid w:val="000528A7"/>
    <w:rsid w:val="00052B82"/>
    <w:rsid w:val="00055F0F"/>
    <w:rsid w:val="00056447"/>
    <w:rsid w:val="00060112"/>
    <w:rsid w:val="00064F15"/>
    <w:rsid w:val="00070DBA"/>
    <w:rsid w:val="000772E1"/>
    <w:rsid w:val="0007758A"/>
    <w:rsid w:val="00082885"/>
    <w:rsid w:val="00082ABB"/>
    <w:rsid w:val="00085712"/>
    <w:rsid w:val="00086A3F"/>
    <w:rsid w:val="00094536"/>
    <w:rsid w:val="000A0ACF"/>
    <w:rsid w:val="000A534D"/>
    <w:rsid w:val="000A694D"/>
    <w:rsid w:val="000B523E"/>
    <w:rsid w:val="000C1EEB"/>
    <w:rsid w:val="000C4409"/>
    <w:rsid w:val="000C636C"/>
    <w:rsid w:val="000D5242"/>
    <w:rsid w:val="000D74DD"/>
    <w:rsid w:val="000E0994"/>
    <w:rsid w:val="000E71F1"/>
    <w:rsid w:val="000F0670"/>
    <w:rsid w:val="000F3F52"/>
    <w:rsid w:val="000F4688"/>
    <w:rsid w:val="000F6BE8"/>
    <w:rsid w:val="00102F40"/>
    <w:rsid w:val="00105453"/>
    <w:rsid w:val="001113AF"/>
    <w:rsid w:val="0012031F"/>
    <w:rsid w:val="00127016"/>
    <w:rsid w:val="001277ED"/>
    <w:rsid w:val="00135CE2"/>
    <w:rsid w:val="00136470"/>
    <w:rsid w:val="00137E6D"/>
    <w:rsid w:val="00144F0C"/>
    <w:rsid w:val="001470F0"/>
    <w:rsid w:val="00147C18"/>
    <w:rsid w:val="00147E8E"/>
    <w:rsid w:val="00156064"/>
    <w:rsid w:val="00162E90"/>
    <w:rsid w:val="00170E16"/>
    <w:rsid w:val="001716A1"/>
    <w:rsid w:val="0018263D"/>
    <w:rsid w:val="001850E1"/>
    <w:rsid w:val="00186D23"/>
    <w:rsid w:val="00190585"/>
    <w:rsid w:val="00195951"/>
    <w:rsid w:val="00196D1B"/>
    <w:rsid w:val="00196F20"/>
    <w:rsid w:val="001A287C"/>
    <w:rsid w:val="001A4DC9"/>
    <w:rsid w:val="001A51C8"/>
    <w:rsid w:val="001A610B"/>
    <w:rsid w:val="001B09E3"/>
    <w:rsid w:val="001B1078"/>
    <w:rsid w:val="001B6A07"/>
    <w:rsid w:val="001C3736"/>
    <w:rsid w:val="001C4EBD"/>
    <w:rsid w:val="001C4F0D"/>
    <w:rsid w:val="001C5A6B"/>
    <w:rsid w:val="001C7D3E"/>
    <w:rsid w:val="001D3878"/>
    <w:rsid w:val="001D71FB"/>
    <w:rsid w:val="001F0576"/>
    <w:rsid w:val="001F0AAE"/>
    <w:rsid w:val="001F126A"/>
    <w:rsid w:val="001F1FD0"/>
    <w:rsid w:val="001F50B4"/>
    <w:rsid w:val="00202D18"/>
    <w:rsid w:val="00215C2C"/>
    <w:rsid w:val="00215D85"/>
    <w:rsid w:val="00216368"/>
    <w:rsid w:val="0021752B"/>
    <w:rsid w:val="002177FF"/>
    <w:rsid w:val="00227D87"/>
    <w:rsid w:val="0023048B"/>
    <w:rsid w:val="002321AC"/>
    <w:rsid w:val="0023352C"/>
    <w:rsid w:val="0023731F"/>
    <w:rsid w:val="002404A7"/>
    <w:rsid w:val="0024732D"/>
    <w:rsid w:val="002476A8"/>
    <w:rsid w:val="0025106B"/>
    <w:rsid w:val="00257CC9"/>
    <w:rsid w:val="0026063F"/>
    <w:rsid w:val="002644B9"/>
    <w:rsid w:val="002677C2"/>
    <w:rsid w:val="00272F41"/>
    <w:rsid w:val="00273B3D"/>
    <w:rsid w:val="00290E34"/>
    <w:rsid w:val="0029375A"/>
    <w:rsid w:val="00293BCB"/>
    <w:rsid w:val="0029566C"/>
    <w:rsid w:val="002A10E9"/>
    <w:rsid w:val="002A16EA"/>
    <w:rsid w:val="002A173E"/>
    <w:rsid w:val="002A21E0"/>
    <w:rsid w:val="002A6BE7"/>
    <w:rsid w:val="002B1DC8"/>
    <w:rsid w:val="002B54D9"/>
    <w:rsid w:val="002B6F7D"/>
    <w:rsid w:val="002C0EC9"/>
    <w:rsid w:val="002C5A15"/>
    <w:rsid w:val="002C6A6D"/>
    <w:rsid w:val="002D07A8"/>
    <w:rsid w:val="002D0F02"/>
    <w:rsid w:val="002D3590"/>
    <w:rsid w:val="002D4027"/>
    <w:rsid w:val="002D42CE"/>
    <w:rsid w:val="002E529C"/>
    <w:rsid w:val="002F0CE4"/>
    <w:rsid w:val="002F3E05"/>
    <w:rsid w:val="002F3E3A"/>
    <w:rsid w:val="002F5EC2"/>
    <w:rsid w:val="002F6404"/>
    <w:rsid w:val="002F6453"/>
    <w:rsid w:val="00301C39"/>
    <w:rsid w:val="0030635B"/>
    <w:rsid w:val="003152EF"/>
    <w:rsid w:val="0031687B"/>
    <w:rsid w:val="00316FB1"/>
    <w:rsid w:val="003175F1"/>
    <w:rsid w:val="00317754"/>
    <w:rsid w:val="003241E3"/>
    <w:rsid w:val="0032446D"/>
    <w:rsid w:val="003262C1"/>
    <w:rsid w:val="00327625"/>
    <w:rsid w:val="003307A6"/>
    <w:rsid w:val="00330A8A"/>
    <w:rsid w:val="00331106"/>
    <w:rsid w:val="003335A4"/>
    <w:rsid w:val="00336426"/>
    <w:rsid w:val="003425E7"/>
    <w:rsid w:val="003437C9"/>
    <w:rsid w:val="00346E47"/>
    <w:rsid w:val="0035153F"/>
    <w:rsid w:val="003520C9"/>
    <w:rsid w:val="00357B4D"/>
    <w:rsid w:val="00361F23"/>
    <w:rsid w:val="00363178"/>
    <w:rsid w:val="0036598A"/>
    <w:rsid w:val="00367239"/>
    <w:rsid w:val="00370587"/>
    <w:rsid w:val="00374EE1"/>
    <w:rsid w:val="003808EB"/>
    <w:rsid w:val="00381527"/>
    <w:rsid w:val="00381624"/>
    <w:rsid w:val="00385AD7"/>
    <w:rsid w:val="00386264"/>
    <w:rsid w:val="00390358"/>
    <w:rsid w:val="0039336A"/>
    <w:rsid w:val="00396F49"/>
    <w:rsid w:val="003A4552"/>
    <w:rsid w:val="003A56C9"/>
    <w:rsid w:val="003B2C2D"/>
    <w:rsid w:val="003C2151"/>
    <w:rsid w:val="003C363D"/>
    <w:rsid w:val="003D104C"/>
    <w:rsid w:val="003D16C2"/>
    <w:rsid w:val="003D1C8F"/>
    <w:rsid w:val="003D367A"/>
    <w:rsid w:val="003E09DB"/>
    <w:rsid w:val="003E1FED"/>
    <w:rsid w:val="003E4199"/>
    <w:rsid w:val="003E4F66"/>
    <w:rsid w:val="003F0393"/>
    <w:rsid w:val="003F08E9"/>
    <w:rsid w:val="003F174F"/>
    <w:rsid w:val="003F3BF5"/>
    <w:rsid w:val="003F62E2"/>
    <w:rsid w:val="004011B3"/>
    <w:rsid w:val="004018E2"/>
    <w:rsid w:val="00401DF4"/>
    <w:rsid w:val="00402448"/>
    <w:rsid w:val="00402486"/>
    <w:rsid w:val="00413631"/>
    <w:rsid w:val="00413FD9"/>
    <w:rsid w:val="00416106"/>
    <w:rsid w:val="004202C2"/>
    <w:rsid w:val="00420D86"/>
    <w:rsid w:val="00422C9C"/>
    <w:rsid w:val="00430158"/>
    <w:rsid w:val="0043109A"/>
    <w:rsid w:val="00433C85"/>
    <w:rsid w:val="004402FB"/>
    <w:rsid w:val="0044050E"/>
    <w:rsid w:val="004433EA"/>
    <w:rsid w:val="00451AC7"/>
    <w:rsid w:val="00456D12"/>
    <w:rsid w:val="004650AC"/>
    <w:rsid w:val="004651CB"/>
    <w:rsid w:val="00465FB4"/>
    <w:rsid w:val="00466FFD"/>
    <w:rsid w:val="004725F8"/>
    <w:rsid w:val="00475798"/>
    <w:rsid w:val="004762AD"/>
    <w:rsid w:val="004774E1"/>
    <w:rsid w:val="00482631"/>
    <w:rsid w:val="00482AF5"/>
    <w:rsid w:val="00486FA2"/>
    <w:rsid w:val="0049528A"/>
    <w:rsid w:val="004A0C24"/>
    <w:rsid w:val="004A1084"/>
    <w:rsid w:val="004A1689"/>
    <w:rsid w:val="004A21DA"/>
    <w:rsid w:val="004A5810"/>
    <w:rsid w:val="004A679D"/>
    <w:rsid w:val="004A7FCC"/>
    <w:rsid w:val="004B242A"/>
    <w:rsid w:val="004B2F73"/>
    <w:rsid w:val="004C195B"/>
    <w:rsid w:val="004D04E8"/>
    <w:rsid w:val="004D2D76"/>
    <w:rsid w:val="004D2E3F"/>
    <w:rsid w:val="004E31AD"/>
    <w:rsid w:val="004E4E45"/>
    <w:rsid w:val="004E56A4"/>
    <w:rsid w:val="004E618C"/>
    <w:rsid w:val="004F0A49"/>
    <w:rsid w:val="004F120C"/>
    <w:rsid w:val="004F1A7F"/>
    <w:rsid w:val="004F647C"/>
    <w:rsid w:val="004F7BAB"/>
    <w:rsid w:val="00510E5A"/>
    <w:rsid w:val="00511A5F"/>
    <w:rsid w:val="0051771E"/>
    <w:rsid w:val="00533040"/>
    <w:rsid w:val="00536F92"/>
    <w:rsid w:val="005436F0"/>
    <w:rsid w:val="00552AD1"/>
    <w:rsid w:val="005566C4"/>
    <w:rsid w:val="00556E37"/>
    <w:rsid w:val="00562C46"/>
    <w:rsid w:val="00563F99"/>
    <w:rsid w:val="0056415B"/>
    <w:rsid w:val="005673E8"/>
    <w:rsid w:val="00571364"/>
    <w:rsid w:val="005837A6"/>
    <w:rsid w:val="00583B81"/>
    <w:rsid w:val="00585C24"/>
    <w:rsid w:val="0058771B"/>
    <w:rsid w:val="005900D8"/>
    <w:rsid w:val="00590873"/>
    <w:rsid w:val="00595D4C"/>
    <w:rsid w:val="00597E40"/>
    <w:rsid w:val="00597ECA"/>
    <w:rsid w:val="005A04F0"/>
    <w:rsid w:val="005A1C37"/>
    <w:rsid w:val="005A4EF3"/>
    <w:rsid w:val="005A5BE9"/>
    <w:rsid w:val="005B3AB9"/>
    <w:rsid w:val="005B79E5"/>
    <w:rsid w:val="005B7F2F"/>
    <w:rsid w:val="005C0AB2"/>
    <w:rsid w:val="005C7F0C"/>
    <w:rsid w:val="005C7FC0"/>
    <w:rsid w:val="005D4020"/>
    <w:rsid w:val="005E5CCC"/>
    <w:rsid w:val="005F005E"/>
    <w:rsid w:val="005F5ABF"/>
    <w:rsid w:val="005F696B"/>
    <w:rsid w:val="00600760"/>
    <w:rsid w:val="00601C34"/>
    <w:rsid w:val="00602828"/>
    <w:rsid w:val="00607D37"/>
    <w:rsid w:val="00611F37"/>
    <w:rsid w:val="0061244A"/>
    <w:rsid w:val="00614148"/>
    <w:rsid w:val="006163D5"/>
    <w:rsid w:val="00624032"/>
    <w:rsid w:val="00624893"/>
    <w:rsid w:val="00624B7A"/>
    <w:rsid w:val="0063156D"/>
    <w:rsid w:val="0063408A"/>
    <w:rsid w:val="0063683B"/>
    <w:rsid w:val="006404B6"/>
    <w:rsid w:val="006450DB"/>
    <w:rsid w:val="00650049"/>
    <w:rsid w:val="0065268D"/>
    <w:rsid w:val="00655905"/>
    <w:rsid w:val="00661F07"/>
    <w:rsid w:val="0066280F"/>
    <w:rsid w:val="0066702D"/>
    <w:rsid w:val="00673CE1"/>
    <w:rsid w:val="00675D38"/>
    <w:rsid w:val="00676F70"/>
    <w:rsid w:val="00677C26"/>
    <w:rsid w:val="00681452"/>
    <w:rsid w:val="00681F71"/>
    <w:rsid w:val="00685B08"/>
    <w:rsid w:val="006909BA"/>
    <w:rsid w:val="006910A9"/>
    <w:rsid w:val="0069305B"/>
    <w:rsid w:val="0069410C"/>
    <w:rsid w:val="006971FA"/>
    <w:rsid w:val="006A0379"/>
    <w:rsid w:val="006A277C"/>
    <w:rsid w:val="006A7CF2"/>
    <w:rsid w:val="006B364A"/>
    <w:rsid w:val="006B538C"/>
    <w:rsid w:val="006C1F74"/>
    <w:rsid w:val="006C264B"/>
    <w:rsid w:val="006C28BB"/>
    <w:rsid w:val="006C3029"/>
    <w:rsid w:val="006C69DA"/>
    <w:rsid w:val="006D137C"/>
    <w:rsid w:val="006D15C5"/>
    <w:rsid w:val="006E4ADF"/>
    <w:rsid w:val="006E5038"/>
    <w:rsid w:val="006E6484"/>
    <w:rsid w:val="006E6D37"/>
    <w:rsid w:val="006F13B5"/>
    <w:rsid w:val="006F2264"/>
    <w:rsid w:val="006F392B"/>
    <w:rsid w:val="006F4161"/>
    <w:rsid w:val="006F4B91"/>
    <w:rsid w:val="006F70A3"/>
    <w:rsid w:val="00701AD9"/>
    <w:rsid w:val="007021CE"/>
    <w:rsid w:val="00702DFE"/>
    <w:rsid w:val="00705745"/>
    <w:rsid w:val="00705CB6"/>
    <w:rsid w:val="00706D9D"/>
    <w:rsid w:val="00713E0E"/>
    <w:rsid w:val="00717EB9"/>
    <w:rsid w:val="00720215"/>
    <w:rsid w:val="00720F42"/>
    <w:rsid w:val="007210A3"/>
    <w:rsid w:val="007215DB"/>
    <w:rsid w:val="00722BE7"/>
    <w:rsid w:val="007233BF"/>
    <w:rsid w:val="007253C5"/>
    <w:rsid w:val="0073201F"/>
    <w:rsid w:val="007348A4"/>
    <w:rsid w:val="007358B1"/>
    <w:rsid w:val="00737C17"/>
    <w:rsid w:val="00742F63"/>
    <w:rsid w:val="007438BA"/>
    <w:rsid w:val="00744FC4"/>
    <w:rsid w:val="0074723B"/>
    <w:rsid w:val="00747D61"/>
    <w:rsid w:val="007504C3"/>
    <w:rsid w:val="007519DA"/>
    <w:rsid w:val="00753AFE"/>
    <w:rsid w:val="00760878"/>
    <w:rsid w:val="007612EC"/>
    <w:rsid w:val="00761CF8"/>
    <w:rsid w:val="00761D4B"/>
    <w:rsid w:val="00770784"/>
    <w:rsid w:val="00776744"/>
    <w:rsid w:val="007812C8"/>
    <w:rsid w:val="00782605"/>
    <w:rsid w:val="007943D6"/>
    <w:rsid w:val="007A24EF"/>
    <w:rsid w:val="007A54FE"/>
    <w:rsid w:val="007A55A4"/>
    <w:rsid w:val="007A5B00"/>
    <w:rsid w:val="007B0079"/>
    <w:rsid w:val="007B16D4"/>
    <w:rsid w:val="007B292C"/>
    <w:rsid w:val="007C42B5"/>
    <w:rsid w:val="007C58E7"/>
    <w:rsid w:val="007D0B26"/>
    <w:rsid w:val="007D60AC"/>
    <w:rsid w:val="007D70DA"/>
    <w:rsid w:val="007D7E53"/>
    <w:rsid w:val="007E2570"/>
    <w:rsid w:val="007F0A18"/>
    <w:rsid w:val="007F4603"/>
    <w:rsid w:val="007F57CD"/>
    <w:rsid w:val="007F5D6C"/>
    <w:rsid w:val="007F6D05"/>
    <w:rsid w:val="007F7708"/>
    <w:rsid w:val="008030E4"/>
    <w:rsid w:val="0080530A"/>
    <w:rsid w:val="00810AC6"/>
    <w:rsid w:val="00815C35"/>
    <w:rsid w:val="00822D94"/>
    <w:rsid w:val="008241C7"/>
    <w:rsid w:val="00824A57"/>
    <w:rsid w:val="00831FD0"/>
    <w:rsid w:val="00834074"/>
    <w:rsid w:val="00834422"/>
    <w:rsid w:val="0083527A"/>
    <w:rsid w:val="0083790F"/>
    <w:rsid w:val="008413CB"/>
    <w:rsid w:val="00841603"/>
    <w:rsid w:val="0084374A"/>
    <w:rsid w:val="0084554A"/>
    <w:rsid w:val="008461CF"/>
    <w:rsid w:val="008470E9"/>
    <w:rsid w:val="008476B6"/>
    <w:rsid w:val="00852C1D"/>
    <w:rsid w:val="00853BB4"/>
    <w:rsid w:val="00862447"/>
    <w:rsid w:val="0086737E"/>
    <w:rsid w:val="008674C1"/>
    <w:rsid w:val="008737F6"/>
    <w:rsid w:val="00873FA3"/>
    <w:rsid w:val="00877701"/>
    <w:rsid w:val="008916C9"/>
    <w:rsid w:val="008A645C"/>
    <w:rsid w:val="008A78D5"/>
    <w:rsid w:val="008B1A6F"/>
    <w:rsid w:val="008C0707"/>
    <w:rsid w:val="008C1D78"/>
    <w:rsid w:val="008C485A"/>
    <w:rsid w:val="008C5CCB"/>
    <w:rsid w:val="008C6715"/>
    <w:rsid w:val="008D0427"/>
    <w:rsid w:val="008D7358"/>
    <w:rsid w:val="008E606B"/>
    <w:rsid w:val="008E6686"/>
    <w:rsid w:val="00901213"/>
    <w:rsid w:val="00901A74"/>
    <w:rsid w:val="00903125"/>
    <w:rsid w:val="00906647"/>
    <w:rsid w:val="009101AC"/>
    <w:rsid w:val="00930F90"/>
    <w:rsid w:val="00931284"/>
    <w:rsid w:val="00932F18"/>
    <w:rsid w:val="00933A0D"/>
    <w:rsid w:val="00933AC2"/>
    <w:rsid w:val="00933F26"/>
    <w:rsid w:val="00937191"/>
    <w:rsid w:val="009437B5"/>
    <w:rsid w:val="00945ECF"/>
    <w:rsid w:val="00945FEB"/>
    <w:rsid w:val="00946B46"/>
    <w:rsid w:val="00953ADB"/>
    <w:rsid w:val="0095505D"/>
    <w:rsid w:val="009647EE"/>
    <w:rsid w:val="00973986"/>
    <w:rsid w:val="00976623"/>
    <w:rsid w:val="00980383"/>
    <w:rsid w:val="00981554"/>
    <w:rsid w:val="009870E6"/>
    <w:rsid w:val="00987AE2"/>
    <w:rsid w:val="00987D86"/>
    <w:rsid w:val="009926B2"/>
    <w:rsid w:val="00997C0B"/>
    <w:rsid w:val="009A304A"/>
    <w:rsid w:val="009A7175"/>
    <w:rsid w:val="009B5874"/>
    <w:rsid w:val="009C1665"/>
    <w:rsid w:val="009C6715"/>
    <w:rsid w:val="009D1EEE"/>
    <w:rsid w:val="009D3972"/>
    <w:rsid w:val="009D4CD6"/>
    <w:rsid w:val="009D7115"/>
    <w:rsid w:val="009E30EF"/>
    <w:rsid w:val="009F3ED3"/>
    <w:rsid w:val="009F56EC"/>
    <w:rsid w:val="009F592C"/>
    <w:rsid w:val="009F6B42"/>
    <w:rsid w:val="00A032BA"/>
    <w:rsid w:val="00A03DFB"/>
    <w:rsid w:val="00A03E82"/>
    <w:rsid w:val="00A03F36"/>
    <w:rsid w:val="00A115A2"/>
    <w:rsid w:val="00A1709C"/>
    <w:rsid w:val="00A21959"/>
    <w:rsid w:val="00A2661A"/>
    <w:rsid w:val="00A26E01"/>
    <w:rsid w:val="00A3274B"/>
    <w:rsid w:val="00A33010"/>
    <w:rsid w:val="00A33658"/>
    <w:rsid w:val="00A33BD0"/>
    <w:rsid w:val="00A3510E"/>
    <w:rsid w:val="00A362E2"/>
    <w:rsid w:val="00A43907"/>
    <w:rsid w:val="00A45E10"/>
    <w:rsid w:val="00A4663B"/>
    <w:rsid w:val="00A52FD7"/>
    <w:rsid w:val="00A6735B"/>
    <w:rsid w:val="00A839F6"/>
    <w:rsid w:val="00AA04AA"/>
    <w:rsid w:val="00AA351D"/>
    <w:rsid w:val="00AA356D"/>
    <w:rsid w:val="00AA37D9"/>
    <w:rsid w:val="00AA4FBC"/>
    <w:rsid w:val="00AA6DFE"/>
    <w:rsid w:val="00AB1D00"/>
    <w:rsid w:val="00AC0692"/>
    <w:rsid w:val="00AC1F43"/>
    <w:rsid w:val="00AC6329"/>
    <w:rsid w:val="00AD4320"/>
    <w:rsid w:val="00AE046A"/>
    <w:rsid w:val="00AE40E2"/>
    <w:rsid w:val="00AE659E"/>
    <w:rsid w:val="00AF1A46"/>
    <w:rsid w:val="00AF5F78"/>
    <w:rsid w:val="00B0130F"/>
    <w:rsid w:val="00B11468"/>
    <w:rsid w:val="00B14D38"/>
    <w:rsid w:val="00B22EC1"/>
    <w:rsid w:val="00B232A4"/>
    <w:rsid w:val="00B24113"/>
    <w:rsid w:val="00B2798F"/>
    <w:rsid w:val="00B34478"/>
    <w:rsid w:val="00B34A2B"/>
    <w:rsid w:val="00B40D45"/>
    <w:rsid w:val="00B42F46"/>
    <w:rsid w:val="00B474F7"/>
    <w:rsid w:val="00B51911"/>
    <w:rsid w:val="00B51E99"/>
    <w:rsid w:val="00B55745"/>
    <w:rsid w:val="00B60AB3"/>
    <w:rsid w:val="00B6133A"/>
    <w:rsid w:val="00B6270E"/>
    <w:rsid w:val="00B651CD"/>
    <w:rsid w:val="00B6677E"/>
    <w:rsid w:val="00B70D46"/>
    <w:rsid w:val="00B74AE7"/>
    <w:rsid w:val="00B820F0"/>
    <w:rsid w:val="00B8350B"/>
    <w:rsid w:val="00B859EA"/>
    <w:rsid w:val="00B863CF"/>
    <w:rsid w:val="00B869FF"/>
    <w:rsid w:val="00B877A3"/>
    <w:rsid w:val="00B90736"/>
    <w:rsid w:val="00B92326"/>
    <w:rsid w:val="00BA165D"/>
    <w:rsid w:val="00BA1BCA"/>
    <w:rsid w:val="00BA31C8"/>
    <w:rsid w:val="00BA31CF"/>
    <w:rsid w:val="00BA3476"/>
    <w:rsid w:val="00BA4DB5"/>
    <w:rsid w:val="00BB340E"/>
    <w:rsid w:val="00BB5AA9"/>
    <w:rsid w:val="00BC411D"/>
    <w:rsid w:val="00BC7660"/>
    <w:rsid w:val="00BD1C93"/>
    <w:rsid w:val="00BD5151"/>
    <w:rsid w:val="00BD7046"/>
    <w:rsid w:val="00BE6012"/>
    <w:rsid w:val="00BF587C"/>
    <w:rsid w:val="00C02331"/>
    <w:rsid w:val="00C036CC"/>
    <w:rsid w:val="00C03F52"/>
    <w:rsid w:val="00C05F91"/>
    <w:rsid w:val="00C106B6"/>
    <w:rsid w:val="00C14247"/>
    <w:rsid w:val="00C1497C"/>
    <w:rsid w:val="00C20ECC"/>
    <w:rsid w:val="00C22535"/>
    <w:rsid w:val="00C22BED"/>
    <w:rsid w:val="00C2691D"/>
    <w:rsid w:val="00C27A41"/>
    <w:rsid w:val="00C41139"/>
    <w:rsid w:val="00C440D4"/>
    <w:rsid w:val="00C44593"/>
    <w:rsid w:val="00C45664"/>
    <w:rsid w:val="00C67EC7"/>
    <w:rsid w:val="00C71042"/>
    <w:rsid w:val="00C72E27"/>
    <w:rsid w:val="00C77470"/>
    <w:rsid w:val="00C80B2A"/>
    <w:rsid w:val="00C83C45"/>
    <w:rsid w:val="00C86BFD"/>
    <w:rsid w:val="00C92693"/>
    <w:rsid w:val="00C94B5B"/>
    <w:rsid w:val="00C964C3"/>
    <w:rsid w:val="00CA6262"/>
    <w:rsid w:val="00CA7BB4"/>
    <w:rsid w:val="00CB093E"/>
    <w:rsid w:val="00CB14FA"/>
    <w:rsid w:val="00CB534B"/>
    <w:rsid w:val="00CC2338"/>
    <w:rsid w:val="00CC7CBF"/>
    <w:rsid w:val="00CE2638"/>
    <w:rsid w:val="00CE68D8"/>
    <w:rsid w:val="00CE7BA1"/>
    <w:rsid w:val="00CF1C7D"/>
    <w:rsid w:val="00CF2FDD"/>
    <w:rsid w:val="00CF4231"/>
    <w:rsid w:val="00CF42CF"/>
    <w:rsid w:val="00CF4544"/>
    <w:rsid w:val="00D0207D"/>
    <w:rsid w:val="00D03721"/>
    <w:rsid w:val="00D0566B"/>
    <w:rsid w:val="00D10F4C"/>
    <w:rsid w:val="00D15E49"/>
    <w:rsid w:val="00D173AD"/>
    <w:rsid w:val="00D208B2"/>
    <w:rsid w:val="00D24D45"/>
    <w:rsid w:val="00D270DF"/>
    <w:rsid w:val="00D31595"/>
    <w:rsid w:val="00D32541"/>
    <w:rsid w:val="00D35976"/>
    <w:rsid w:val="00D403B4"/>
    <w:rsid w:val="00D41B73"/>
    <w:rsid w:val="00D47999"/>
    <w:rsid w:val="00D53F5A"/>
    <w:rsid w:val="00D5421A"/>
    <w:rsid w:val="00D5449D"/>
    <w:rsid w:val="00D61B8B"/>
    <w:rsid w:val="00D65384"/>
    <w:rsid w:val="00D7012C"/>
    <w:rsid w:val="00D70551"/>
    <w:rsid w:val="00D71415"/>
    <w:rsid w:val="00D714C4"/>
    <w:rsid w:val="00D71ABE"/>
    <w:rsid w:val="00D71E6C"/>
    <w:rsid w:val="00D75602"/>
    <w:rsid w:val="00D7606D"/>
    <w:rsid w:val="00D82325"/>
    <w:rsid w:val="00D831F0"/>
    <w:rsid w:val="00D83ED5"/>
    <w:rsid w:val="00D852AB"/>
    <w:rsid w:val="00DA0F65"/>
    <w:rsid w:val="00DB076B"/>
    <w:rsid w:val="00DB10B1"/>
    <w:rsid w:val="00DB366B"/>
    <w:rsid w:val="00DB53A1"/>
    <w:rsid w:val="00DB5DAA"/>
    <w:rsid w:val="00DC3332"/>
    <w:rsid w:val="00DC70BC"/>
    <w:rsid w:val="00DD04CA"/>
    <w:rsid w:val="00DD79F1"/>
    <w:rsid w:val="00DE388D"/>
    <w:rsid w:val="00DE613C"/>
    <w:rsid w:val="00DE6A2D"/>
    <w:rsid w:val="00DF007A"/>
    <w:rsid w:val="00DF136C"/>
    <w:rsid w:val="00DF1A80"/>
    <w:rsid w:val="00DF5B2E"/>
    <w:rsid w:val="00E003D1"/>
    <w:rsid w:val="00E04042"/>
    <w:rsid w:val="00E076E4"/>
    <w:rsid w:val="00E0788A"/>
    <w:rsid w:val="00E1182F"/>
    <w:rsid w:val="00E13140"/>
    <w:rsid w:val="00E13C6C"/>
    <w:rsid w:val="00E241C8"/>
    <w:rsid w:val="00E25A2A"/>
    <w:rsid w:val="00E30127"/>
    <w:rsid w:val="00E32984"/>
    <w:rsid w:val="00E33A5C"/>
    <w:rsid w:val="00E341F4"/>
    <w:rsid w:val="00E34B53"/>
    <w:rsid w:val="00E352DD"/>
    <w:rsid w:val="00E3618F"/>
    <w:rsid w:val="00E37FBA"/>
    <w:rsid w:val="00E42763"/>
    <w:rsid w:val="00E467D1"/>
    <w:rsid w:val="00E5010E"/>
    <w:rsid w:val="00E5497F"/>
    <w:rsid w:val="00E54C94"/>
    <w:rsid w:val="00E563FD"/>
    <w:rsid w:val="00E62615"/>
    <w:rsid w:val="00E62F0D"/>
    <w:rsid w:val="00E6578E"/>
    <w:rsid w:val="00E714E5"/>
    <w:rsid w:val="00E733A9"/>
    <w:rsid w:val="00E771AF"/>
    <w:rsid w:val="00E81EC7"/>
    <w:rsid w:val="00E85BE8"/>
    <w:rsid w:val="00E90E2C"/>
    <w:rsid w:val="00E91168"/>
    <w:rsid w:val="00E9347A"/>
    <w:rsid w:val="00EB2C52"/>
    <w:rsid w:val="00EB2F31"/>
    <w:rsid w:val="00EC47BE"/>
    <w:rsid w:val="00EC4ED7"/>
    <w:rsid w:val="00EC7E12"/>
    <w:rsid w:val="00ED11D2"/>
    <w:rsid w:val="00ED44A3"/>
    <w:rsid w:val="00EE047A"/>
    <w:rsid w:val="00EE6E4E"/>
    <w:rsid w:val="00EE7369"/>
    <w:rsid w:val="00EF1303"/>
    <w:rsid w:val="00EF3B38"/>
    <w:rsid w:val="00EF4933"/>
    <w:rsid w:val="00EF5C60"/>
    <w:rsid w:val="00EF5D5F"/>
    <w:rsid w:val="00EF668E"/>
    <w:rsid w:val="00F038B7"/>
    <w:rsid w:val="00F138E9"/>
    <w:rsid w:val="00F13FB9"/>
    <w:rsid w:val="00F15345"/>
    <w:rsid w:val="00F22195"/>
    <w:rsid w:val="00F27D89"/>
    <w:rsid w:val="00F3171C"/>
    <w:rsid w:val="00F46256"/>
    <w:rsid w:val="00F47066"/>
    <w:rsid w:val="00F52F68"/>
    <w:rsid w:val="00F57A5C"/>
    <w:rsid w:val="00F6157B"/>
    <w:rsid w:val="00F641C7"/>
    <w:rsid w:val="00F73CEA"/>
    <w:rsid w:val="00F744B6"/>
    <w:rsid w:val="00F80172"/>
    <w:rsid w:val="00F83326"/>
    <w:rsid w:val="00F8627B"/>
    <w:rsid w:val="00FA41CA"/>
    <w:rsid w:val="00FA4FDE"/>
    <w:rsid w:val="00FA61C1"/>
    <w:rsid w:val="00FB008C"/>
    <w:rsid w:val="00FB2ACD"/>
    <w:rsid w:val="00FB344C"/>
    <w:rsid w:val="00FB58D0"/>
    <w:rsid w:val="00FB5C8C"/>
    <w:rsid w:val="00FB62FD"/>
    <w:rsid w:val="00FB64D8"/>
    <w:rsid w:val="00FC10EC"/>
    <w:rsid w:val="00FC5813"/>
    <w:rsid w:val="00FC69E8"/>
    <w:rsid w:val="00FD3091"/>
    <w:rsid w:val="00FD3CDC"/>
    <w:rsid w:val="00FD5E7B"/>
    <w:rsid w:val="00FD67A4"/>
    <w:rsid w:val="00FD7E65"/>
    <w:rsid w:val="00FE35A1"/>
    <w:rsid w:val="00FE47FC"/>
    <w:rsid w:val="00FF4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5"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79B6A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3">
    <w:lsdException w:name="Normal" w:qFormat="1"/>
    <w:lsdException w:name="heading 1" w:qFormat="1"/>
    <w:lsdException w:name="heading 2"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footer" w:uiPriority="99"/>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033949"/>
    <w:pPr>
      <w:widowControl w:val="0"/>
      <w:autoSpaceDE w:val="0"/>
      <w:autoSpaceDN w:val="0"/>
      <w:adjustRightInd w:val="0"/>
      <w:jc w:val="both"/>
    </w:pPr>
    <w:rPr>
      <w:rFonts w:ascii="Calibri" w:eastAsia="Times New Roman" w:hAnsi="Calibri" w:cs="Calibri"/>
      <w:color w:val="000000"/>
      <w:sz w:val="24"/>
      <w:szCs w:val="24"/>
      <w:lang w:eastAsia="en-US"/>
    </w:rPr>
  </w:style>
  <w:style w:type="paragraph" w:styleId="Heading1">
    <w:name w:val="heading 1"/>
    <w:basedOn w:val="Normal"/>
    <w:next w:val="Normal"/>
    <w:link w:val="Heading1Char"/>
    <w:qFormat/>
    <w:rsid w:val="00033949"/>
    <w:pPr>
      <w:keepNext/>
      <w:spacing w:before="240" w:after="60"/>
      <w:outlineLvl w:val="0"/>
    </w:pPr>
    <w:rPr>
      <w:rFonts w:cs="Times New Roman"/>
      <w:b/>
      <w:bCs/>
      <w:kern w:val="32"/>
      <w:sz w:val="28"/>
      <w:szCs w:val="32"/>
    </w:rPr>
  </w:style>
  <w:style w:type="paragraph" w:styleId="Heading2">
    <w:name w:val="heading 2"/>
    <w:basedOn w:val="Normal"/>
    <w:next w:val="Normal"/>
    <w:link w:val="Heading2Char"/>
    <w:qFormat/>
    <w:rsid w:val="00033949"/>
    <w:pPr>
      <w:keepNext/>
      <w:outlineLvl w:val="1"/>
    </w:pPr>
    <w:rPr>
      <w:rFonts w:cs="Times New Roman"/>
      <w:b/>
      <w:bCs/>
      <w:iCs/>
      <w:szCs w:val="28"/>
    </w:rPr>
  </w:style>
  <w:style w:type="paragraph" w:styleId="Heading3">
    <w:name w:val="heading 3"/>
    <w:basedOn w:val="Normal"/>
    <w:next w:val="Normal"/>
    <w:link w:val="Heading3Char"/>
    <w:uiPriority w:val="9"/>
    <w:unhideWhenUsed/>
    <w:qFormat/>
    <w:rsid w:val="00033949"/>
    <w:pPr>
      <w:keepNext/>
      <w:keepLines/>
      <w:spacing w:before="20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033949"/>
    <w:rPr>
      <w:rFonts w:ascii="Lucida Grande" w:hAnsi="Lucida Grande"/>
      <w:sz w:val="18"/>
      <w:szCs w:val="18"/>
    </w:rPr>
  </w:style>
  <w:style w:type="paragraph" w:styleId="CommentText">
    <w:name w:val="annotation text"/>
    <w:basedOn w:val="Normal"/>
    <w:link w:val="CommentTextChar"/>
    <w:rsid w:val="00033949"/>
  </w:style>
  <w:style w:type="paragraph" w:styleId="CommentSubject">
    <w:name w:val="annotation subject"/>
    <w:basedOn w:val="CommentText"/>
    <w:next w:val="CommentText"/>
    <w:link w:val="CommentSubjectChar"/>
    <w:rsid w:val="00033949"/>
    <w:rPr>
      <w:b/>
      <w:bCs/>
      <w:sz w:val="20"/>
      <w:szCs w:val="20"/>
    </w:rPr>
  </w:style>
  <w:style w:type="paragraph" w:styleId="Footer">
    <w:name w:val="footer"/>
    <w:basedOn w:val="Normal"/>
    <w:link w:val="FooterChar"/>
    <w:uiPriority w:val="99"/>
    <w:rsid w:val="00033949"/>
    <w:pPr>
      <w:tabs>
        <w:tab w:val="center" w:pos="4680"/>
        <w:tab w:val="right" w:pos="9360"/>
      </w:tabs>
    </w:pPr>
  </w:style>
  <w:style w:type="paragraph" w:styleId="Header">
    <w:name w:val="header"/>
    <w:basedOn w:val="Normal"/>
    <w:link w:val="HeaderChar"/>
    <w:rsid w:val="00033949"/>
    <w:pPr>
      <w:tabs>
        <w:tab w:val="center" w:pos="4680"/>
        <w:tab w:val="right" w:pos="9360"/>
      </w:tabs>
    </w:pPr>
  </w:style>
  <w:style w:type="paragraph" w:styleId="HTMLPreformatted">
    <w:name w:val="HTML Preformatted"/>
    <w:basedOn w:val="Normal"/>
    <w:link w:val="HTMLPreformattedChar"/>
    <w:uiPriority w:val="99"/>
    <w:semiHidden/>
    <w:unhideWhenUsed/>
    <w:rsid w:val="000339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jc w:val="left"/>
    </w:pPr>
    <w:rPr>
      <w:rFonts w:ascii="Courier New" w:hAnsi="Courier New" w:cs="Courier New"/>
      <w:color w:val="auto"/>
      <w:sz w:val="20"/>
      <w:szCs w:val="20"/>
    </w:rPr>
  </w:style>
  <w:style w:type="paragraph" w:styleId="NormalWeb">
    <w:name w:val="Normal (Web)"/>
    <w:basedOn w:val="Normal"/>
    <w:uiPriority w:val="99"/>
    <w:rsid w:val="00033949"/>
    <w:pPr>
      <w:spacing w:before="100" w:beforeAutospacing="1" w:after="100" w:afterAutospacing="1"/>
    </w:pPr>
  </w:style>
  <w:style w:type="character" w:styleId="CommentReference">
    <w:name w:val="annotation reference"/>
    <w:rsid w:val="00033949"/>
    <w:rPr>
      <w:sz w:val="18"/>
      <w:szCs w:val="18"/>
    </w:rPr>
  </w:style>
  <w:style w:type="character" w:styleId="Emphasis">
    <w:name w:val="Emphasis"/>
    <w:uiPriority w:val="20"/>
    <w:qFormat/>
    <w:rsid w:val="00033949"/>
    <w:rPr>
      <w:i/>
      <w:iCs/>
    </w:rPr>
  </w:style>
  <w:style w:type="character" w:styleId="FollowedHyperlink">
    <w:name w:val="FollowedHyperlink"/>
    <w:rsid w:val="00033949"/>
    <w:rPr>
      <w:color w:val="800080"/>
      <w:u w:val="single"/>
    </w:rPr>
  </w:style>
  <w:style w:type="character" w:styleId="HTMLCite">
    <w:name w:val="HTML Cite"/>
    <w:basedOn w:val="DefaultParagraphFont"/>
    <w:uiPriority w:val="99"/>
    <w:semiHidden/>
    <w:unhideWhenUsed/>
    <w:rsid w:val="00033949"/>
    <w:rPr>
      <w:i/>
      <w:iCs/>
    </w:rPr>
  </w:style>
  <w:style w:type="character" w:styleId="Hyperlink">
    <w:name w:val="Hyperlink"/>
    <w:uiPriority w:val="99"/>
    <w:rsid w:val="00033949"/>
    <w:rPr>
      <w:color w:val="0000FF"/>
      <w:u w:val="single"/>
    </w:rPr>
  </w:style>
  <w:style w:type="character" w:styleId="PageNumber">
    <w:name w:val="page number"/>
    <w:basedOn w:val="DefaultParagraphFont"/>
    <w:rsid w:val="00033949"/>
  </w:style>
  <w:style w:type="paragraph" w:customStyle="1" w:styleId="Exampletext">
    <w:name w:val="Example text"/>
    <w:basedOn w:val="Normal"/>
    <w:link w:val="ExampletextChar"/>
    <w:qFormat/>
    <w:rsid w:val="00033949"/>
    <w:pPr>
      <w:spacing w:after="240"/>
    </w:pPr>
    <w:rPr>
      <w:color w:val="7F7F7F"/>
    </w:rPr>
  </w:style>
  <w:style w:type="paragraph" w:customStyle="1" w:styleId="ListParagraph1">
    <w:name w:val="List Paragraph1"/>
    <w:basedOn w:val="Normal"/>
    <w:uiPriority w:val="34"/>
    <w:qFormat/>
    <w:rsid w:val="00033949"/>
    <w:pPr>
      <w:ind w:left="720"/>
      <w:contextualSpacing/>
    </w:pPr>
  </w:style>
  <w:style w:type="paragraph" w:customStyle="1" w:styleId="Revision1">
    <w:name w:val="Revision1"/>
    <w:hidden/>
    <w:uiPriority w:val="99"/>
    <w:semiHidden/>
    <w:rsid w:val="00033949"/>
    <w:rPr>
      <w:rFonts w:ascii="Calibri" w:hAnsi="Calibri" w:cs="Calibri"/>
      <w:color w:val="000000"/>
      <w:sz w:val="24"/>
      <w:szCs w:val="24"/>
    </w:rPr>
  </w:style>
  <w:style w:type="paragraph" w:customStyle="1" w:styleId="ListParagraph2">
    <w:name w:val="List Paragraph2"/>
    <w:basedOn w:val="Normal"/>
    <w:uiPriority w:val="34"/>
    <w:qFormat/>
    <w:rsid w:val="00033949"/>
    <w:pPr>
      <w:ind w:left="720"/>
      <w:contextualSpacing/>
    </w:pPr>
  </w:style>
  <w:style w:type="character" w:customStyle="1" w:styleId="HeaderChar">
    <w:name w:val="Header Char"/>
    <w:link w:val="Header"/>
    <w:rsid w:val="00033949"/>
    <w:rPr>
      <w:sz w:val="24"/>
      <w:szCs w:val="24"/>
    </w:rPr>
  </w:style>
  <w:style w:type="character" w:customStyle="1" w:styleId="FooterChar">
    <w:name w:val="Footer Char"/>
    <w:link w:val="Footer"/>
    <w:uiPriority w:val="99"/>
    <w:rsid w:val="00033949"/>
    <w:rPr>
      <w:sz w:val="24"/>
      <w:szCs w:val="24"/>
    </w:rPr>
  </w:style>
  <w:style w:type="character" w:customStyle="1" w:styleId="CommentTextChar">
    <w:name w:val="Comment Text Char"/>
    <w:link w:val="CommentText"/>
    <w:rsid w:val="00033949"/>
    <w:rPr>
      <w:sz w:val="24"/>
      <w:szCs w:val="24"/>
      <w:lang w:val="en-US"/>
    </w:rPr>
  </w:style>
  <w:style w:type="character" w:customStyle="1" w:styleId="CommentSubjectChar">
    <w:name w:val="Comment Subject Char"/>
    <w:link w:val="CommentSubject"/>
    <w:rsid w:val="00033949"/>
    <w:rPr>
      <w:b/>
      <w:bCs/>
      <w:sz w:val="24"/>
      <w:szCs w:val="24"/>
      <w:lang w:val="en-US"/>
    </w:rPr>
  </w:style>
  <w:style w:type="character" w:customStyle="1" w:styleId="BalloonTextChar">
    <w:name w:val="Balloon Text Char"/>
    <w:link w:val="BalloonText"/>
    <w:rsid w:val="00033949"/>
    <w:rPr>
      <w:rFonts w:ascii="Lucida Grande" w:hAnsi="Lucida Grande"/>
      <w:sz w:val="18"/>
      <w:szCs w:val="18"/>
      <w:lang w:val="en-US"/>
    </w:rPr>
  </w:style>
  <w:style w:type="character" w:customStyle="1" w:styleId="apple-converted-space">
    <w:name w:val="apple-converted-space"/>
    <w:basedOn w:val="DefaultParagraphFont"/>
    <w:rsid w:val="00033949"/>
  </w:style>
  <w:style w:type="character" w:customStyle="1" w:styleId="Heading1Char">
    <w:name w:val="Heading 1 Char"/>
    <w:link w:val="Heading1"/>
    <w:rsid w:val="00033949"/>
    <w:rPr>
      <w:rFonts w:ascii="Calibri" w:eastAsia="Times New Roman" w:hAnsi="Calibri" w:cs="Times New Roman"/>
      <w:b/>
      <w:bCs/>
      <w:kern w:val="32"/>
      <w:sz w:val="28"/>
      <w:szCs w:val="32"/>
    </w:rPr>
  </w:style>
  <w:style w:type="character" w:customStyle="1" w:styleId="IntenseEmphasis1">
    <w:name w:val="Intense Emphasis1"/>
    <w:qFormat/>
    <w:rsid w:val="00033949"/>
    <w:rPr>
      <w:b/>
      <w:bCs/>
      <w:i/>
      <w:iCs/>
      <w:color w:val="4F81BD"/>
    </w:rPr>
  </w:style>
  <w:style w:type="character" w:customStyle="1" w:styleId="Heading2Char">
    <w:name w:val="Heading 2 Char"/>
    <w:link w:val="Heading2"/>
    <w:rsid w:val="00033949"/>
    <w:rPr>
      <w:rFonts w:ascii="Calibri" w:eastAsia="Times New Roman" w:hAnsi="Calibri" w:cs="Times New Roman"/>
      <w:b/>
      <w:bCs/>
      <w:iCs/>
      <w:sz w:val="24"/>
      <w:szCs w:val="28"/>
    </w:rPr>
  </w:style>
  <w:style w:type="character" w:customStyle="1" w:styleId="ExampletextChar">
    <w:name w:val="Example text Char"/>
    <w:link w:val="Exampletext"/>
    <w:rsid w:val="00033949"/>
    <w:rPr>
      <w:rFonts w:ascii="Calibri" w:hAnsi="Calibri" w:cs="Calibri"/>
      <w:color w:val="7F7F7F"/>
      <w:sz w:val="24"/>
      <w:szCs w:val="24"/>
    </w:rPr>
  </w:style>
  <w:style w:type="character" w:customStyle="1" w:styleId="Heading3Char">
    <w:name w:val="Heading 3 Char"/>
    <w:link w:val="Heading3"/>
    <w:uiPriority w:val="9"/>
    <w:rsid w:val="00033949"/>
    <w:rPr>
      <w:rFonts w:ascii="Cambria" w:hAnsi="Cambria"/>
      <w:b/>
      <w:bCs/>
      <w:color w:val="4F81BD"/>
      <w:sz w:val="24"/>
      <w:szCs w:val="24"/>
    </w:rPr>
  </w:style>
  <w:style w:type="character" w:customStyle="1" w:styleId="cit-name-surname">
    <w:name w:val="cit-name-surname"/>
    <w:basedOn w:val="DefaultParagraphFont"/>
    <w:rsid w:val="00033949"/>
  </w:style>
  <w:style w:type="character" w:customStyle="1" w:styleId="cit-name-given-names">
    <w:name w:val="cit-name-given-names"/>
    <w:basedOn w:val="DefaultParagraphFont"/>
    <w:rsid w:val="00033949"/>
  </w:style>
  <w:style w:type="character" w:customStyle="1" w:styleId="cit-pub-date">
    <w:name w:val="cit-pub-date"/>
    <w:basedOn w:val="DefaultParagraphFont"/>
    <w:rsid w:val="00033949"/>
  </w:style>
  <w:style w:type="character" w:customStyle="1" w:styleId="cit-source">
    <w:name w:val="cit-source"/>
    <w:basedOn w:val="DefaultParagraphFont"/>
    <w:rsid w:val="00033949"/>
  </w:style>
  <w:style w:type="character" w:customStyle="1" w:styleId="cit-publ-name">
    <w:name w:val="cit-publ-name"/>
    <w:basedOn w:val="DefaultParagraphFont"/>
    <w:rsid w:val="00033949"/>
  </w:style>
  <w:style w:type="character" w:customStyle="1" w:styleId="cit-publ-loc">
    <w:name w:val="cit-publ-loc"/>
    <w:basedOn w:val="DefaultParagraphFont"/>
    <w:rsid w:val="00033949"/>
  </w:style>
  <w:style w:type="character" w:customStyle="1" w:styleId="HTMLPreformattedChar">
    <w:name w:val="HTML Preformatted Char"/>
    <w:basedOn w:val="DefaultParagraphFont"/>
    <w:link w:val="HTMLPreformatted"/>
    <w:uiPriority w:val="99"/>
    <w:semiHidden/>
    <w:rsid w:val="00033949"/>
    <w:rPr>
      <w:rFonts w:ascii="Courier New" w:eastAsia="Times New Roman" w:hAnsi="Courier New" w:cs="Courier New"/>
    </w:rPr>
  </w:style>
  <w:style w:type="character" w:customStyle="1" w:styleId="PlaceholderText1">
    <w:name w:val="Placeholder Text1"/>
    <w:basedOn w:val="DefaultParagraphFont"/>
    <w:uiPriority w:val="99"/>
    <w:semiHidden/>
    <w:rsid w:val="00033949"/>
    <w:rPr>
      <w:color w:val="808080"/>
    </w:rPr>
  </w:style>
  <w:style w:type="paragraph" w:styleId="ListParagraph">
    <w:name w:val="List Paragraph"/>
    <w:basedOn w:val="Normal"/>
    <w:uiPriority w:val="34"/>
    <w:qFormat/>
    <w:rsid w:val="00511A5F"/>
    <w:pPr>
      <w:widowControl/>
      <w:autoSpaceDE/>
      <w:autoSpaceDN/>
      <w:adjustRightInd/>
      <w:spacing w:after="200" w:line="276" w:lineRule="auto"/>
      <w:ind w:left="720"/>
      <w:contextualSpacing/>
      <w:jc w:val="left"/>
    </w:pPr>
    <w:rPr>
      <w:rFonts w:eastAsia="Calibri" w:cs="Times New Roman"/>
      <w:color w:val="auto"/>
      <w:sz w:val="22"/>
      <w:szCs w:val="22"/>
    </w:rPr>
  </w:style>
  <w:style w:type="table" w:styleId="TableGrid">
    <w:name w:val="Table Grid"/>
    <w:basedOn w:val="TableNormal"/>
    <w:uiPriority w:val="99"/>
    <w:rsid w:val="00F73C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lement-citation">
    <w:name w:val="element-citation"/>
    <w:basedOn w:val="DefaultParagraphFont"/>
    <w:rsid w:val="004018E2"/>
  </w:style>
  <w:style w:type="character" w:customStyle="1" w:styleId="ref-journal">
    <w:name w:val="ref-journal"/>
    <w:basedOn w:val="DefaultParagraphFont"/>
    <w:rsid w:val="004018E2"/>
  </w:style>
  <w:style w:type="character" w:customStyle="1" w:styleId="ref-vol">
    <w:name w:val="ref-vol"/>
    <w:basedOn w:val="DefaultParagraphFont"/>
    <w:rsid w:val="004018E2"/>
  </w:style>
  <w:style w:type="character" w:customStyle="1" w:styleId="nowrap">
    <w:name w:val="nowrap"/>
    <w:basedOn w:val="DefaultParagraphFont"/>
    <w:rsid w:val="004018E2"/>
  </w:style>
  <w:style w:type="paragraph" w:customStyle="1" w:styleId="Default">
    <w:name w:val="Default"/>
    <w:rsid w:val="0083527A"/>
    <w:pPr>
      <w:autoSpaceDE w:val="0"/>
      <w:autoSpaceDN w:val="0"/>
      <w:adjustRightInd w:val="0"/>
      <w:spacing w:after="0" w:line="240" w:lineRule="auto"/>
    </w:pPr>
    <w:rPr>
      <w:rFonts w:ascii="Calibri" w:hAnsi="Calibri" w:cs="Calibri"/>
      <w:color w:val="000000"/>
      <w:sz w:val="24"/>
      <w:szCs w:val="24"/>
    </w:rPr>
  </w:style>
  <w:style w:type="paragraph" w:styleId="Revision">
    <w:name w:val="Revision"/>
    <w:hidden/>
    <w:uiPriority w:val="99"/>
    <w:semiHidden/>
    <w:rsid w:val="005900D8"/>
    <w:pPr>
      <w:spacing w:after="0" w:line="240" w:lineRule="auto"/>
    </w:pPr>
    <w:rPr>
      <w:rFonts w:ascii="Calibri" w:eastAsia="Times New Roman" w:hAnsi="Calibri" w:cs="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396216">
      <w:bodyDiv w:val="1"/>
      <w:marLeft w:val="0"/>
      <w:marRight w:val="0"/>
      <w:marTop w:val="0"/>
      <w:marBottom w:val="0"/>
      <w:divBdr>
        <w:top w:val="none" w:sz="0" w:space="0" w:color="auto"/>
        <w:left w:val="none" w:sz="0" w:space="0" w:color="auto"/>
        <w:bottom w:val="none" w:sz="0" w:space="0" w:color="auto"/>
        <w:right w:val="none" w:sz="0" w:space="0" w:color="auto"/>
      </w:divBdr>
    </w:div>
    <w:div w:id="127434310">
      <w:bodyDiv w:val="1"/>
      <w:marLeft w:val="0"/>
      <w:marRight w:val="0"/>
      <w:marTop w:val="0"/>
      <w:marBottom w:val="0"/>
      <w:divBdr>
        <w:top w:val="none" w:sz="0" w:space="0" w:color="auto"/>
        <w:left w:val="none" w:sz="0" w:space="0" w:color="auto"/>
        <w:bottom w:val="none" w:sz="0" w:space="0" w:color="auto"/>
        <w:right w:val="none" w:sz="0" w:space="0" w:color="auto"/>
      </w:divBdr>
    </w:div>
    <w:div w:id="144710408">
      <w:bodyDiv w:val="1"/>
      <w:marLeft w:val="0"/>
      <w:marRight w:val="0"/>
      <w:marTop w:val="0"/>
      <w:marBottom w:val="0"/>
      <w:divBdr>
        <w:top w:val="none" w:sz="0" w:space="0" w:color="auto"/>
        <w:left w:val="none" w:sz="0" w:space="0" w:color="auto"/>
        <w:bottom w:val="none" w:sz="0" w:space="0" w:color="auto"/>
        <w:right w:val="none" w:sz="0" w:space="0" w:color="auto"/>
      </w:divBdr>
    </w:div>
    <w:div w:id="201095200">
      <w:bodyDiv w:val="1"/>
      <w:marLeft w:val="0"/>
      <w:marRight w:val="0"/>
      <w:marTop w:val="0"/>
      <w:marBottom w:val="0"/>
      <w:divBdr>
        <w:top w:val="none" w:sz="0" w:space="0" w:color="auto"/>
        <w:left w:val="none" w:sz="0" w:space="0" w:color="auto"/>
        <w:bottom w:val="none" w:sz="0" w:space="0" w:color="auto"/>
        <w:right w:val="none" w:sz="0" w:space="0" w:color="auto"/>
      </w:divBdr>
    </w:div>
    <w:div w:id="327483826">
      <w:bodyDiv w:val="1"/>
      <w:marLeft w:val="0"/>
      <w:marRight w:val="0"/>
      <w:marTop w:val="0"/>
      <w:marBottom w:val="0"/>
      <w:divBdr>
        <w:top w:val="none" w:sz="0" w:space="0" w:color="auto"/>
        <w:left w:val="none" w:sz="0" w:space="0" w:color="auto"/>
        <w:bottom w:val="none" w:sz="0" w:space="0" w:color="auto"/>
        <w:right w:val="none" w:sz="0" w:space="0" w:color="auto"/>
      </w:divBdr>
    </w:div>
    <w:div w:id="404425138">
      <w:bodyDiv w:val="1"/>
      <w:marLeft w:val="0"/>
      <w:marRight w:val="0"/>
      <w:marTop w:val="0"/>
      <w:marBottom w:val="0"/>
      <w:divBdr>
        <w:top w:val="none" w:sz="0" w:space="0" w:color="auto"/>
        <w:left w:val="none" w:sz="0" w:space="0" w:color="auto"/>
        <w:bottom w:val="none" w:sz="0" w:space="0" w:color="auto"/>
        <w:right w:val="none" w:sz="0" w:space="0" w:color="auto"/>
      </w:divBdr>
    </w:div>
    <w:div w:id="413210787">
      <w:bodyDiv w:val="1"/>
      <w:marLeft w:val="0"/>
      <w:marRight w:val="0"/>
      <w:marTop w:val="0"/>
      <w:marBottom w:val="0"/>
      <w:divBdr>
        <w:top w:val="none" w:sz="0" w:space="0" w:color="auto"/>
        <w:left w:val="none" w:sz="0" w:space="0" w:color="auto"/>
        <w:bottom w:val="none" w:sz="0" w:space="0" w:color="auto"/>
        <w:right w:val="none" w:sz="0" w:space="0" w:color="auto"/>
      </w:divBdr>
      <w:divsChild>
        <w:div w:id="565725696">
          <w:marLeft w:val="0"/>
          <w:marRight w:val="0"/>
          <w:marTop w:val="0"/>
          <w:marBottom w:val="0"/>
          <w:divBdr>
            <w:top w:val="none" w:sz="0" w:space="0" w:color="auto"/>
            <w:left w:val="none" w:sz="0" w:space="0" w:color="auto"/>
            <w:bottom w:val="none" w:sz="0" w:space="0" w:color="auto"/>
            <w:right w:val="none" w:sz="0" w:space="0" w:color="auto"/>
          </w:divBdr>
          <w:divsChild>
            <w:div w:id="1317806798">
              <w:marLeft w:val="0"/>
              <w:marRight w:val="0"/>
              <w:marTop w:val="0"/>
              <w:marBottom w:val="0"/>
              <w:divBdr>
                <w:top w:val="none" w:sz="0" w:space="0" w:color="auto"/>
                <w:left w:val="none" w:sz="0" w:space="0" w:color="auto"/>
                <w:bottom w:val="none" w:sz="0" w:space="0" w:color="auto"/>
                <w:right w:val="none" w:sz="0" w:space="0" w:color="auto"/>
              </w:divBdr>
              <w:divsChild>
                <w:div w:id="816728799">
                  <w:marLeft w:val="0"/>
                  <w:marRight w:val="0"/>
                  <w:marTop w:val="0"/>
                  <w:marBottom w:val="0"/>
                  <w:divBdr>
                    <w:top w:val="none" w:sz="0" w:space="0" w:color="auto"/>
                    <w:left w:val="none" w:sz="0" w:space="0" w:color="auto"/>
                    <w:bottom w:val="none" w:sz="0" w:space="0" w:color="auto"/>
                    <w:right w:val="none" w:sz="0" w:space="0" w:color="auto"/>
                  </w:divBdr>
                  <w:divsChild>
                    <w:div w:id="2083598243">
                      <w:marLeft w:val="0"/>
                      <w:marRight w:val="0"/>
                      <w:marTop w:val="0"/>
                      <w:marBottom w:val="0"/>
                      <w:divBdr>
                        <w:top w:val="none" w:sz="0" w:space="0" w:color="auto"/>
                        <w:left w:val="none" w:sz="0" w:space="0" w:color="auto"/>
                        <w:bottom w:val="none" w:sz="0" w:space="0" w:color="auto"/>
                        <w:right w:val="none" w:sz="0" w:space="0" w:color="auto"/>
                      </w:divBdr>
                      <w:divsChild>
                        <w:div w:id="10308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58956">
      <w:bodyDiv w:val="1"/>
      <w:marLeft w:val="0"/>
      <w:marRight w:val="0"/>
      <w:marTop w:val="0"/>
      <w:marBottom w:val="0"/>
      <w:divBdr>
        <w:top w:val="none" w:sz="0" w:space="0" w:color="auto"/>
        <w:left w:val="none" w:sz="0" w:space="0" w:color="auto"/>
        <w:bottom w:val="none" w:sz="0" w:space="0" w:color="auto"/>
        <w:right w:val="none" w:sz="0" w:space="0" w:color="auto"/>
      </w:divBdr>
    </w:div>
    <w:div w:id="573124918">
      <w:bodyDiv w:val="1"/>
      <w:marLeft w:val="0"/>
      <w:marRight w:val="0"/>
      <w:marTop w:val="0"/>
      <w:marBottom w:val="0"/>
      <w:divBdr>
        <w:top w:val="none" w:sz="0" w:space="0" w:color="auto"/>
        <w:left w:val="none" w:sz="0" w:space="0" w:color="auto"/>
        <w:bottom w:val="none" w:sz="0" w:space="0" w:color="auto"/>
        <w:right w:val="none" w:sz="0" w:space="0" w:color="auto"/>
      </w:divBdr>
    </w:div>
    <w:div w:id="584730023">
      <w:bodyDiv w:val="1"/>
      <w:marLeft w:val="0"/>
      <w:marRight w:val="0"/>
      <w:marTop w:val="0"/>
      <w:marBottom w:val="0"/>
      <w:divBdr>
        <w:top w:val="none" w:sz="0" w:space="0" w:color="auto"/>
        <w:left w:val="none" w:sz="0" w:space="0" w:color="auto"/>
        <w:bottom w:val="none" w:sz="0" w:space="0" w:color="auto"/>
        <w:right w:val="none" w:sz="0" w:space="0" w:color="auto"/>
      </w:divBdr>
    </w:div>
    <w:div w:id="633172997">
      <w:bodyDiv w:val="1"/>
      <w:marLeft w:val="0"/>
      <w:marRight w:val="0"/>
      <w:marTop w:val="0"/>
      <w:marBottom w:val="0"/>
      <w:divBdr>
        <w:top w:val="none" w:sz="0" w:space="0" w:color="auto"/>
        <w:left w:val="none" w:sz="0" w:space="0" w:color="auto"/>
        <w:bottom w:val="none" w:sz="0" w:space="0" w:color="auto"/>
        <w:right w:val="none" w:sz="0" w:space="0" w:color="auto"/>
      </w:divBdr>
    </w:div>
    <w:div w:id="827597623">
      <w:bodyDiv w:val="1"/>
      <w:marLeft w:val="0"/>
      <w:marRight w:val="0"/>
      <w:marTop w:val="0"/>
      <w:marBottom w:val="0"/>
      <w:divBdr>
        <w:top w:val="none" w:sz="0" w:space="0" w:color="auto"/>
        <w:left w:val="none" w:sz="0" w:space="0" w:color="auto"/>
        <w:bottom w:val="none" w:sz="0" w:space="0" w:color="auto"/>
        <w:right w:val="none" w:sz="0" w:space="0" w:color="auto"/>
      </w:divBdr>
    </w:div>
    <w:div w:id="829636365">
      <w:bodyDiv w:val="1"/>
      <w:marLeft w:val="0"/>
      <w:marRight w:val="0"/>
      <w:marTop w:val="0"/>
      <w:marBottom w:val="0"/>
      <w:divBdr>
        <w:top w:val="none" w:sz="0" w:space="0" w:color="auto"/>
        <w:left w:val="none" w:sz="0" w:space="0" w:color="auto"/>
        <w:bottom w:val="none" w:sz="0" w:space="0" w:color="auto"/>
        <w:right w:val="none" w:sz="0" w:space="0" w:color="auto"/>
      </w:divBdr>
    </w:div>
    <w:div w:id="864489828">
      <w:bodyDiv w:val="1"/>
      <w:marLeft w:val="0"/>
      <w:marRight w:val="0"/>
      <w:marTop w:val="0"/>
      <w:marBottom w:val="0"/>
      <w:divBdr>
        <w:top w:val="none" w:sz="0" w:space="0" w:color="auto"/>
        <w:left w:val="none" w:sz="0" w:space="0" w:color="auto"/>
        <w:bottom w:val="none" w:sz="0" w:space="0" w:color="auto"/>
        <w:right w:val="none" w:sz="0" w:space="0" w:color="auto"/>
      </w:divBdr>
    </w:div>
    <w:div w:id="924536010">
      <w:marLeft w:val="0"/>
      <w:marRight w:val="0"/>
      <w:marTop w:val="0"/>
      <w:marBottom w:val="0"/>
      <w:divBdr>
        <w:top w:val="none" w:sz="0" w:space="0" w:color="auto"/>
        <w:left w:val="none" w:sz="0" w:space="0" w:color="auto"/>
        <w:bottom w:val="none" w:sz="0" w:space="0" w:color="auto"/>
        <w:right w:val="none" w:sz="0" w:space="0" w:color="auto"/>
      </w:divBdr>
      <w:divsChild>
        <w:div w:id="2062317111">
          <w:marLeft w:val="0"/>
          <w:marRight w:val="0"/>
          <w:marTop w:val="0"/>
          <w:marBottom w:val="0"/>
          <w:divBdr>
            <w:top w:val="none" w:sz="0" w:space="0" w:color="auto"/>
            <w:left w:val="none" w:sz="0" w:space="0" w:color="auto"/>
            <w:bottom w:val="none" w:sz="0" w:space="0" w:color="auto"/>
            <w:right w:val="none" w:sz="0" w:space="0" w:color="auto"/>
          </w:divBdr>
          <w:divsChild>
            <w:div w:id="2122606179">
              <w:marLeft w:val="0"/>
              <w:marRight w:val="0"/>
              <w:marTop w:val="0"/>
              <w:marBottom w:val="0"/>
              <w:divBdr>
                <w:top w:val="none" w:sz="0" w:space="0" w:color="auto"/>
                <w:left w:val="none" w:sz="0" w:space="0" w:color="auto"/>
                <w:bottom w:val="none" w:sz="0" w:space="0" w:color="auto"/>
                <w:right w:val="none" w:sz="0" w:space="0" w:color="auto"/>
              </w:divBdr>
              <w:divsChild>
                <w:div w:id="2041394043">
                  <w:marLeft w:val="0"/>
                  <w:marRight w:val="0"/>
                  <w:marTop w:val="0"/>
                  <w:marBottom w:val="0"/>
                  <w:divBdr>
                    <w:top w:val="none" w:sz="0" w:space="0" w:color="auto"/>
                    <w:left w:val="none" w:sz="0" w:space="0" w:color="auto"/>
                    <w:bottom w:val="none" w:sz="0" w:space="0" w:color="auto"/>
                    <w:right w:val="none" w:sz="0" w:space="0" w:color="auto"/>
                  </w:divBdr>
                  <w:divsChild>
                    <w:div w:id="11888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771088">
      <w:bodyDiv w:val="1"/>
      <w:marLeft w:val="0"/>
      <w:marRight w:val="0"/>
      <w:marTop w:val="0"/>
      <w:marBottom w:val="0"/>
      <w:divBdr>
        <w:top w:val="none" w:sz="0" w:space="0" w:color="auto"/>
        <w:left w:val="none" w:sz="0" w:space="0" w:color="auto"/>
        <w:bottom w:val="none" w:sz="0" w:space="0" w:color="auto"/>
        <w:right w:val="none" w:sz="0" w:space="0" w:color="auto"/>
      </w:divBdr>
    </w:div>
    <w:div w:id="1009721022">
      <w:bodyDiv w:val="1"/>
      <w:marLeft w:val="0"/>
      <w:marRight w:val="0"/>
      <w:marTop w:val="0"/>
      <w:marBottom w:val="0"/>
      <w:divBdr>
        <w:top w:val="none" w:sz="0" w:space="0" w:color="auto"/>
        <w:left w:val="none" w:sz="0" w:space="0" w:color="auto"/>
        <w:bottom w:val="none" w:sz="0" w:space="0" w:color="auto"/>
        <w:right w:val="none" w:sz="0" w:space="0" w:color="auto"/>
      </w:divBdr>
    </w:div>
    <w:div w:id="1035275628">
      <w:bodyDiv w:val="1"/>
      <w:marLeft w:val="0"/>
      <w:marRight w:val="0"/>
      <w:marTop w:val="0"/>
      <w:marBottom w:val="0"/>
      <w:divBdr>
        <w:top w:val="none" w:sz="0" w:space="0" w:color="auto"/>
        <w:left w:val="none" w:sz="0" w:space="0" w:color="auto"/>
        <w:bottom w:val="none" w:sz="0" w:space="0" w:color="auto"/>
        <w:right w:val="none" w:sz="0" w:space="0" w:color="auto"/>
      </w:divBdr>
    </w:div>
    <w:div w:id="1037046976">
      <w:bodyDiv w:val="1"/>
      <w:marLeft w:val="0"/>
      <w:marRight w:val="0"/>
      <w:marTop w:val="0"/>
      <w:marBottom w:val="0"/>
      <w:divBdr>
        <w:top w:val="none" w:sz="0" w:space="0" w:color="auto"/>
        <w:left w:val="none" w:sz="0" w:space="0" w:color="auto"/>
        <w:bottom w:val="none" w:sz="0" w:space="0" w:color="auto"/>
        <w:right w:val="none" w:sz="0" w:space="0" w:color="auto"/>
      </w:divBdr>
    </w:div>
    <w:div w:id="1084494713">
      <w:bodyDiv w:val="1"/>
      <w:marLeft w:val="0"/>
      <w:marRight w:val="0"/>
      <w:marTop w:val="0"/>
      <w:marBottom w:val="0"/>
      <w:divBdr>
        <w:top w:val="none" w:sz="0" w:space="0" w:color="auto"/>
        <w:left w:val="none" w:sz="0" w:space="0" w:color="auto"/>
        <w:bottom w:val="none" w:sz="0" w:space="0" w:color="auto"/>
        <w:right w:val="none" w:sz="0" w:space="0" w:color="auto"/>
      </w:divBdr>
      <w:divsChild>
        <w:div w:id="1746300027">
          <w:marLeft w:val="0"/>
          <w:marRight w:val="0"/>
          <w:marTop w:val="0"/>
          <w:marBottom w:val="0"/>
          <w:divBdr>
            <w:top w:val="none" w:sz="0" w:space="0" w:color="auto"/>
            <w:left w:val="none" w:sz="0" w:space="0" w:color="auto"/>
            <w:bottom w:val="none" w:sz="0" w:space="0" w:color="auto"/>
            <w:right w:val="none" w:sz="0" w:space="0" w:color="auto"/>
          </w:divBdr>
          <w:divsChild>
            <w:div w:id="114953558">
              <w:marLeft w:val="0"/>
              <w:marRight w:val="0"/>
              <w:marTop w:val="0"/>
              <w:marBottom w:val="0"/>
              <w:divBdr>
                <w:top w:val="none" w:sz="0" w:space="0" w:color="auto"/>
                <w:left w:val="none" w:sz="0" w:space="0" w:color="auto"/>
                <w:bottom w:val="none" w:sz="0" w:space="0" w:color="auto"/>
                <w:right w:val="none" w:sz="0" w:space="0" w:color="auto"/>
              </w:divBdr>
              <w:divsChild>
                <w:div w:id="512301899">
                  <w:marLeft w:val="0"/>
                  <w:marRight w:val="0"/>
                  <w:marTop w:val="0"/>
                  <w:marBottom w:val="0"/>
                  <w:divBdr>
                    <w:top w:val="none" w:sz="0" w:space="0" w:color="auto"/>
                    <w:left w:val="none" w:sz="0" w:space="0" w:color="auto"/>
                    <w:bottom w:val="none" w:sz="0" w:space="0" w:color="auto"/>
                    <w:right w:val="none" w:sz="0" w:space="0" w:color="auto"/>
                  </w:divBdr>
                  <w:divsChild>
                    <w:div w:id="1902904392">
                      <w:marLeft w:val="0"/>
                      <w:marRight w:val="0"/>
                      <w:marTop w:val="0"/>
                      <w:marBottom w:val="0"/>
                      <w:divBdr>
                        <w:top w:val="none" w:sz="0" w:space="0" w:color="auto"/>
                        <w:left w:val="none" w:sz="0" w:space="0" w:color="auto"/>
                        <w:bottom w:val="none" w:sz="0" w:space="0" w:color="auto"/>
                        <w:right w:val="none" w:sz="0" w:space="0" w:color="auto"/>
                      </w:divBdr>
                      <w:divsChild>
                        <w:div w:id="1410078509">
                          <w:marLeft w:val="0"/>
                          <w:marRight w:val="0"/>
                          <w:marTop w:val="0"/>
                          <w:marBottom w:val="0"/>
                          <w:divBdr>
                            <w:top w:val="none" w:sz="0" w:space="0" w:color="auto"/>
                            <w:left w:val="none" w:sz="0" w:space="0" w:color="auto"/>
                            <w:bottom w:val="none" w:sz="0" w:space="0" w:color="auto"/>
                            <w:right w:val="none" w:sz="0" w:space="0" w:color="auto"/>
                          </w:divBdr>
                          <w:divsChild>
                            <w:div w:id="553541940">
                              <w:marLeft w:val="0"/>
                              <w:marRight w:val="0"/>
                              <w:marTop w:val="0"/>
                              <w:marBottom w:val="0"/>
                              <w:divBdr>
                                <w:top w:val="none" w:sz="0" w:space="0" w:color="auto"/>
                                <w:left w:val="none" w:sz="0" w:space="0" w:color="auto"/>
                                <w:bottom w:val="none" w:sz="0" w:space="0" w:color="auto"/>
                                <w:right w:val="none" w:sz="0" w:space="0" w:color="auto"/>
                              </w:divBdr>
                              <w:divsChild>
                                <w:div w:id="1886671859">
                                  <w:marLeft w:val="0"/>
                                  <w:marRight w:val="0"/>
                                  <w:marTop w:val="0"/>
                                  <w:marBottom w:val="0"/>
                                  <w:divBdr>
                                    <w:top w:val="none" w:sz="0" w:space="0" w:color="auto"/>
                                    <w:left w:val="none" w:sz="0" w:space="0" w:color="auto"/>
                                    <w:bottom w:val="none" w:sz="0" w:space="0" w:color="auto"/>
                                    <w:right w:val="none" w:sz="0" w:space="0" w:color="auto"/>
                                  </w:divBdr>
                                  <w:divsChild>
                                    <w:div w:id="1360427344">
                                      <w:marLeft w:val="0"/>
                                      <w:marRight w:val="0"/>
                                      <w:marTop w:val="0"/>
                                      <w:marBottom w:val="0"/>
                                      <w:divBdr>
                                        <w:top w:val="none" w:sz="0" w:space="0" w:color="auto"/>
                                        <w:left w:val="none" w:sz="0" w:space="0" w:color="auto"/>
                                        <w:bottom w:val="none" w:sz="0" w:space="0" w:color="auto"/>
                                        <w:right w:val="none" w:sz="0" w:space="0" w:color="auto"/>
                                      </w:divBdr>
                                      <w:divsChild>
                                        <w:div w:id="1906718305">
                                          <w:marLeft w:val="0"/>
                                          <w:marRight w:val="0"/>
                                          <w:marTop w:val="0"/>
                                          <w:marBottom w:val="0"/>
                                          <w:divBdr>
                                            <w:top w:val="none" w:sz="0" w:space="0" w:color="auto"/>
                                            <w:left w:val="none" w:sz="0" w:space="0" w:color="auto"/>
                                            <w:bottom w:val="none" w:sz="0" w:space="0" w:color="auto"/>
                                            <w:right w:val="none" w:sz="0" w:space="0" w:color="auto"/>
                                          </w:divBdr>
                                          <w:divsChild>
                                            <w:div w:id="170145363">
                                              <w:marLeft w:val="0"/>
                                              <w:marRight w:val="0"/>
                                              <w:marTop w:val="0"/>
                                              <w:marBottom w:val="0"/>
                                              <w:divBdr>
                                                <w:top w:val="none" w:sz="0" w:space="0" w:color="auto"/>
                                                <w:left w:val="none" w:sz="0" w:space="0" w:color="auto"/>
                                                <w:bottom w:val="none" w:sz="0" w:space="0" w:color="auto"/>
                                                <w:right w:val="none" w:sz="0" w:space="0" w:color="auto"/>
                                              </w:divBdr>
                                              <w:divsChild>
                                                <w:div w:id="580066792">
                                                  <w:marLeft w:val="0"/>
                                                  <w:marRight w:val="0"/>
                                                  <w:marTop w:val="0"/>
                                                  <w:marBottom w:val="0"/>
                                                  <w:divBdr>
                                                    <w:top w:val="none" w:sz="0" w:space="0" w:color="auto"/>
                                                    <w:left w:val="none" w:sz="0" w:space="0" w:color="auto"/>
                                                    <w:bottom w:val="none" w:sz="0" w:space="0" w:color="auto"/>
                                                    <w:right w:val="none" w:sz="0" w:space="0" w:color="auto"/>
                                                  </w:divBdr>
                                                  <w:divsChild>
                                                    <w:div w:id="1164005846">
                                                      <w:marLeft w:val="0"/>
                                                      <w:marRight w:val="0"/>
                                                      <w:marTop w:val="0"/>
                                                      <w:marBottom w:val="0"/>
                                                      <w:divBdr>
                                                        <w:top w:val="none" w:sz="0" w:space="0" w:color="auto"/>
                                                        <w:left w:val="none" w:sz="0" w:space="0" w:color="auto"/>
                                                        <w:bottom w:val="none" w:sz="0" w:space="0" w:color="auto"/>
                                                        <w:right w:val="none" w:sz="0" w:space="0" w:color="auto"/>
                                                      </w:divBdr>
                                                      <w:divsChild>
                                                        <w:div w:id="18362165">
                                                          <w:marLeft w:val="0"/>
                                                          <w:marRight w:val="0"/>
                                                          <w:marTop w:val="0"/>
                                                          <w:marBottom w:val="0"/>
                                                          <w:divBdr>
                                                            <w:top w:val="none" w:sz="0" w:space="0" w:color="auto"/>
                                                            <w:left w:val="none" w:sz="0" w:space="0" w:color="auto"/>
                                                            <w:bottom w:val="none" w:sz="0" w:space="0" w:color="auto"/>
                                                            <w:right w:val="none" w:sz="0" w:space="0" w:color="auto"/>
                                                          </w:divBdr>
                                                          <w:divsChild>
                                                            <w:div w:id="1795908464">
                                                              <w:marLeft w:val="0"/>
                                                              <w:marRight w:val="0"/>
                                                              <w:marTop w:val="0"/>
                                                              <w:marBottom w:val="0"/>
                                                              <w:divBdr>
                                                                <w:top w:val="none" w:sz="0" w:space="0" w:color="auto"/>
                                                                <w:left w:val="none" w:sz="0" w:space="0" w:color="auto"/>
                                                                <w:bottom w:val="none" w:sz="0" w:space="0" w:color="auto"/>
                                                                <w:right w:val="none" w:sz="0" w:space="0" w:color="auto"/>
                                                              </w:divBdr>
                                                              <w:divsChild>
                                                                <w:div w:id="2032148141">
                                                                  <w:marLeft w:val="0"/>
                                                                  <w:marRight w:val="0"/>
                                                                  <w:marTop w:val="0"/>
                                                                  <w:marBottom w:val="0"/>
                                                                  <w:divBdr>
                                                                    <w:top w:val="none" w:sz="0" w:space="0" w:color="auto"/>
                                                                    <w:left w:val="none" w:sz="0" w:space="0" w:color="auto"/>
                                                                    <w:bottom w:val="none" w:sz="0" w:space="0" w:color="auto"/>
                                                                    <w:right w:val="none" w:sz="0" w:space="0" w:color="auto"/>
                                                                  </w:divBdr>
                                                                  <w:divsChild>
                                                                    <w:div w:id="595943327">
                                                                      <w:marLeft w:val="0"/>
                                                                      <w:marRight w:val="0"/>
                                                                      <w:marTop w:val="0"/>
                                                                      <w:marBottom w:val="0"/>
                                                                      <w:divBdr>
                                                                        <w:top w:val="none" w:sz="0" w:space="0" w:color="auto"/>
                                                                        <w:left w:val="none" w:sz="0" w:space="0" w:color="auto"/>
                                                                        <w:bottom w:val="none" w:sz="0" w:space="0" w:color="auto"/>
                                                                        <w:right w:val="none" w:sz="0" w:space="0" w:color="auto"/>
                                                                      </w:divBdr>
                                                                      <w:divsChild>
                                                                        <w:div w:id="1501307741">
                                                                          <w:marLeft w:val="0"/>
                                                                          <w:marRight w:val="0"/>
                                                                          <w:marTop w:val="0"/>
                                                                          <w:marBottom w:val="0"/>
                                                                          <w:divBdr>
                                                                            <w:top w:val="none" w:sz="0" w:space="0" w:color="auto"/>
                                                                            <w:left w:val="none" w:sz="0" w:space="0" w:color="auto"/>
                                                                            <w:bottom w:val="none" w:sz="0" w:space="0" w:color="auto"/>
                                                                            <w:right w:val="none" w:sz="0" w:space="0" w:color="auto"/>
                                                                          </w:divBdr>
                                                                          <w:divsChild>
                                                                            <w:div w:id="704523300">
                                                                              <w:marLeft w:val="0"/>
                                                                              <w:marRight w:val="0"/>
                                                                              <w:marTop w:val="0"/>
                                                                              <w:marBottom w:val="0"/>
                                                                              <w:divBdr>
                                                                                <w:top w:val="none" w:sz="0" w:space="0" w:color="auto"/>
                                                                                <w:left w:val="none" w:sz="0" w:space="0" w:color="auto"/>
                                                                                <w:bottom w:val="none" w:sz="0" w:space="0" w:color="auto"/>
                                                                                <w:right w:val="none" w:sz="0" w:space="0" w:color="auto"/>
                                                                              </w:divBdr>
                                                                              <w:divsChild>
                                                                                <w:div w:id="2109883063">
                                                                                  <w:marLeft w:val="0"/>
                                                                                  <w:marRight w:val="0"/>
                                                                                  <w:marTop w:val="0"/>
                                                                                  <w:marBottom w:val="0"/>
                                                                                  <w:divBdr>
                                                                                    <w:top w:val="none" w:sz="0" w:space="0" w:color="auto"/>
                                                                                    <w:left w:val="none" w:sz="0" w:space="0" w:color="auto"/>
                                                                                    <w:bottom w:val="none" w:sz="0" w:space="0" w:color="auto"/>
                                                                                    <w:right w:val="none" w:sz="0" w:space="0" w:color="auto"/>
                                                                                  </w:divBdr>
                                                                                  <w:divsChild>
                                                                                    <w:div w:id="797452231">
                                                                                      <w:marLeft w:val="0"/>
                                                                                      <w:marRight w:val="0"/>
                                                                                      <w:marTop w:val="0"/>
                                                                                      <w:marBottom w:val="0"/>
                                                                                      <w:divBdr>
                                                                                        <w:top w:val="none" w:sz="0" w:space="0" w:color="auto"/>
                                                                                        <w:left w:val="none" w:sz="0" w:space="0" w:color="auto"/>
                                                                                        <w:bottom w:val="none" w:sz="0" w:space="0" w:color="auto"/>
                                                                                        <w:right w:val="none" w:sz="0" w:space="0" w:color="auto"/>
                                                                                      </w:divBdr>
                                                                                      <w:divsChild>
                                                                                        <w:div w:id="641353573">
                                                                                          <w:marLeft w:val="0"/>
                                                                                          <w:marRight w:val="0"/>
                                                                                          <w:marTop w:val="0"/>
                                                                                          <w:marBottom w:val="0"/>
                                                                                          <w:divBdr>
                                                                                            <w:top w:val="none" w:sz="0" w:space="0" w:color="auto"/>
                                                                                            <w:left w:val="none" w:sz="0" w:space="0" w:color="auto"/>
                                                                                            <w:bottom w:val="none" w:sz="0" w:space="0" w:color="auto"/>
                                                                                            <w:right w:val="none" w:sz="0" w:space="0" w:color="auto"/>
                                                                                          </w:divBdr>
                                                                                          <w:divsChild>
                                                                                            <w:div w:id="1036278067">
                                                                                              <w:marLeft w:val="0"/>
                                                                                              <w:marRight w:val="0"/>
                                                                                              <w:marTop w:val="0"/>
                                                                                              <w:marBottom w:val="0"/>
                                                                                              <w:divBdr>
                                                                                                <w:top w:val="none" w:sz="0" w:space="0" w:color="auto"/>
                                                                                                <w:left w:val="none" w:sz="0" w:space="0" w:color="auto"/>
                                                                                                <w:bottom w:val="none" w:sz="0" w:space="0" w:color="auto"/>
                                                                                                <w:right w:val="none" w:sz="0" w:space="0" w:color="auto"/>
                                                                                              </w:divBdr>
                                                                                              <w:divsChild>
                                                                                                <w:div w:id="1678073383">
                                                                                                  <w:marLeft w:val="0"/>
                                                                                                  <w:marRight w:val="0"/>
                                                                                                  <w:marTop w:val="0"/>
                                                                                                  <w:marBottom w:val="0"/>
                                                                                                  <w:divBdr>
                                                                                                    <w:top w:val="none" w:sz="0" w:space="0" w:color="auto"/>
                                                                                                    <w:left w:val="none" w:sz="0" w:space="0" w:color="auto"/>
                                                                                                    <w:bottom w:val="none" w:sz="0" w:space="0" w:color="auto"/>
                                                                                                    <w:right w:val="none" w:sz="0" w:space="0" w:color="auto"/>
                                                                                                  </w:divBdr>
                                                                                                  <w:divsChild>
                                                                                                    <w:div w:id="3287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2428115">
      <w:bodyDiv w:val="1"/>
      <w:marLeft w:val="0"/>
      <w:marRight w:val="0"/>
      <w:marTop w:val="0"/>
      <w:marBottom w:val="0"/>
      <w:divBdr>
        <w:top w:val="none" w:sz="0" w:space="0" w:color="auto"/>
        <w:left w:val="none" w:sz="0" w:space="0" w:color="auto"/>
        <w:bottom w:val="none" w:sz="0" w:space="0" w:color="auto"/>
        <w:right w:val="none" w:sz="0" w:space="0" w:color="auto"/>
      </w:divBdr>
    </w:div>
    <w:div w:id="1303273756">
      <w:bodyDiv w:val="1"/>
      <w:marLeft w:val="0"/>
      <w:marRight w:val="0"/>
      <w:marTop w:val="0"/>
      <w:marBottom w:val="0"/>
      <w:divBdr>
        <w:top w:val="none" w:sz="0" w:space="0" w:color="auto"/>
        <w:left w:val="none" w:sz="0" w:space="0" w:color="auto"/>
        <w:bottom w:val="none" w:sz="0" w:space="0" w:color="auto"/>
        <w:right w:val="none" w:sz="0" w:space="0" w:color="auto"/>
      </w:divBdr>
    </w:div>
    <w:div w:id="1447697662">
      <w:bodyDiv w:val="1"/>
      <w:marLeft w:val="0"/>
      <w:marRight w:val="0"/>
      <w:marTop w:val="0"/>
      <w:marBottom w:val="0"/>
      <w:divBdr>
        <w:top w:val="none" w:sz="0" w:space="0" w:color="auto"/>
        <w:left w:val="none" w:sz="0" w:space="0" w:color="auto"/>
        <w:bottom w:val="none" w:sz="0" w:space="0" w:color="auto"/>
        <w:right w:val="none" w:sz="0" w:space="0" w:color="auto"/>
      </w:divBdr>
    </w:div>
    <w:div w:id="1451893359">
      <w:bodyDiv w:val="1"/>
      <w:marLeft w:val="0"/>
      <w:marRight w:val="0"/>
      <w:marTop w:val="0"/>
      <w:marBottom w:val="0"/>
      <w:divBdr>
        <w:top w:val="none" w:sz="0" w:space="0" w:color="auto"/>
        <w:left w:val="none" w:sz="0" w:space="0" w:color="auto"/>
        <w:bottom w:val="none" w:sz="0" w:space="0" w:color="auto"/>
        <w:right w:val="none" w:sz="0" w:space="0" w:color="auto"/>
      </w:divBdr>
      <w:divsChild>
        <w:div w:id="1633174063">
          <w:marLeft w:val="0"/>
          <w:marRight w:val="0"/>
          <w:marTop w:val="166"/>
          <w:marBottom w:val="166"/>
          <w:divBdr>
            <w:top w:val="none" w:sz="0" w:space="0" w:color="auto"/>
            <w:left w:val="none" w:sz="0" w:space="0" w:color="auto"/>
            <w:bottom w:val="none" w:sz="0" w:space="0" w:color="auto"/>
            <w:right w:val="none" w:sz="0" w:space="0" w:color="auto"/>
          </w:divBdr>
        </w:div>
        <w:div w:id="235746871">
          <w:marLeft w:val="0"/>
          <w:marRight w:val="0"/>
          <w:marTop w:val="166"/>
          <w:marBottom w:val="166"/>
          <w:divBdr>
            <w:top w:val="none" w:sz="0" w:space="0" w:color="auto"/>
            <w:left w:val="none" w:sz="0" w:space="0" w:color="auto"/>
            <w:bottom w:val="none" w:sz="0" w:space="0" w:color="auto"/>
            <w:right w:val="none" w:sz="0" w:space="0" w:color="auto"/>
          </w:divBdr>
        </w:div>
        <w:div w:id="2134326548">
          <w:marLeft w:val="0"/>
          <w:marRight w:val="0"/>
          <w:marTop w:val="166"/>
          <w:marBottom w:val="166"/>
          <w:divBdr>
            <w:top w:val="none" w:sz="0" w:space="0" w:color="auto"/>
            <w:left w:val="none" w:sz="0" w:space="0" w:color="auto"/>
            <w:bottom w:val="none" w:sz="0" w:space="0" w:color="auto"/>
            <w:right w:val="none" w:sz="0" w:space="0" w:color="auto"/>
          </w:divBdr>
        </w:div>
        <w:div w:id="953102177">
          <w:marLeft w:val="0"/>
          <w:marRight w:val="0"/>
          <w:marTop w:val="166"/>
          <w:marBottom w:val="166"/>
          <w:divBdr>
            <w:top w:val="none" w:sz="0" w:space="0" w:color="auto"/>
            <w:left w:val="none" w:sz="0" w:space="0" w:color="auto"/>
            <w:bottom w:val="none" w:sz="0" w:space="0" w:color="auto"/>
            <w:right w:val="none" w:sz="0" w:space="0" w:color="auto"/>
          </w:divBdr>
        </w:div>
        <w:div w:id="644430169">
          <w:marLeft w:val="0"/>
          <w:marRight w:val="0"/>
          <w:marTop w:val="166"/>
          <w:marBottom w:val="166"/>
          <w:divBdr>
            <w:top w:val="none" w:sz="0" w:space="0" w:color="auto"/>
            <w:left w:val="none" w:sz="0" w:space="0" w:color="auto"/>
            <w:bottom w:val="none" w:sz="0" w:space="0" w:color="auto"/>
            <w:right w:val="none" w:sz="0" w:space="0" w:color="auto"/>
          </w:divBdr>
        </w:div>
        <w:div w:id="632297098">
          <w:marLeft w:val="0"/>
          <w:marRight w:val="0"/>
          <w:marTop w:val="166"/>
          <w:marBottom w:val="166"/>
          <w:divBdr>
            <w:top w:val="none" w:sz="0" w:space="0" w:color="auto"/>
            <w:left w:val="none" w:sz="0" w:space="0" w:color="auto"/>
            <w:bottom w:val="none" w:sz="0" w:space="0" w:color="auto"/>
            <w:right w:val="none" w:sz="0" w:space="0" w:color="auto"/>
          </w:divBdr>
        </w:div>
        <w:div w:id="1146359741">
          <w:marLeft w:val="0"/>
          <w:marRight w:val="0"/>
          <w:marTop w:val="166"/>
          <w:marBottom w:val="166"/>
          <w:divBdr>
            <w:top w:val="none" w:sz="0" w:space="0" w:color="auto"/>
            <w:left w:val="none" w:sz="0" w:space="0" w:color="auto"/>
            <w:bottom w:val="none" w:sz="0" w:space="0" w:color="auto"/>
            <w:right w:val="none" w:sz="0" w:space="0" w:color="auto"/>
          </w:divBdr>
        </w:div>
        <w:div w:id="1087187379">
          <w:marLeft w:val="0"/>
          <w:marRight w:val="0"/>
          <w:marTop w:val="166"/>
          <w:marBottom w:val="166"/>
          <w:divBdr>
            <w:top w:val="none" w:sz="0" w:space="0" w:color="auto"/>
            <w:left w:val="none" w:sz="0" w:space="0" w:color="auto"/>
            <w:bottom w:val="none" w:sz="0" w:space="0" w:color="auto"/>
            <w:right w:val="none" w:sz="0" w:space="0" w:color="auto"/>
          </w:divBdr>
        </w:div>
        <w:div w:id="1246375211">
          <w:marLeft w:val="0"/>
          <w:marRight w:val="0"/>
          <w:marTop w:val="166"/>
          <w:marBottom w:val="166"/>
          <w:divBdr>
            <w:top w:val="none" w:sz="0" w:space="0" w:color="auto"/>
            <w:left w:val="none" w:sz="0" w:space="0" w:color="auto"/>
            <w:bottom w:val="none" w:sz="0" w:space="0" w:color="auto"/>
            <w:right w:val="none" w:sz="0" w:space="0" w:color="auto"/>
          </w:divBdr>
        </w:div>
        <w:div w:id="1845391803">
          <w:marLeft w:val="0"/>
          <w:marRight w:val="0"/>
          <w:marTop w:val="166"/>
          <w:marBottom w:val="166"/>
          <w:divBdr>
            <w:top w:val="none" w:sz="0" w:space="0" w:color="auto"/>
            <w:left w:val="none" w:sz="0" w:space="0" w:color="auto"/>
            <w:bottom w:val="none" w:sz="0" w:space="0" w:color="auto"/>
            <w:right w:val="none" w:sz="0" w:space="0" w:color="auto"/>
          </w:divBdr>
        </w:div>
        <w:div w:id="900138537">
          <w:marLeft w:val="0"/>
          <w:marRight w:val="0"/>
          <w:marTop w:val="166"/>
          <w:marBottom w:val="166"/>
          <w:divBdr>
            <w:top w:val="none" w:sz="0" w:space="0" w:color="auto"/>
            <w:left w:val="none" w:sz="0" w:space="0" w:color="auto"/>
            <w:bottom w:val="none" w:sz="0" w:space="0" w:color="auto"/>
            <w:right w:val="none" w:sz="0" w:space="0" w:color="auto"/>
          </w:divBdr>
        </w:div>
      </w:divsChild>
    </w:div>
    <w:div w:id="1515067947">
      <w:marLeft w:val="0"/>
      <w:marRight w:val="0"/>
      <w:marTop w:val="0"/>
      <w:marBottom w:val="0"/>
      <w:divBdr>
        <w:top w:val="none" w:sz="0" w:space="0" w:color="auto"/>
        <w:left w:val="none" w:sz="0" w:space="0" w:color="auto"/>
        <w:bottom w:val="none" w:sz="0" w:space="0" w:color="auto"/>
        <w:right w:val="none" w:sz="0" w:space="0" w:color="auto"/>
      </w:divBdr>
      <w:divsChild>
        <w:div w:id="56053951">
          <w:marLeft w:val="0"/>
          <w:marRight w:val="0"/>
          <w:marTop w:val="0"/>
          <w:marBottom w:val="0"/>
          <w:divBdr>
            <w:top w:val="none" w:sz="0" w:space="0" w:color="auto"/>
            <w:left w:val="none" w:sz="0" w:space="0" w:color="auto"/>
            <w:bottom w:val="none" w:sz="0" w:space="0" w:color="auto"/>
            <w:right w:val="none" w:sz="0" w:space="0" w:color="auto"/>
          </w:divBdr>
        </w:div>
      </w:divsChild>
    </w:div>
    <w:div w:id="1576432507">
      <w:bodyDiv w:val="1"/>
      <w:marLeft w:val="0"/>
      <w:marRight w:val="0"/>
      <w:marTop w:val="0"/>
      <w:marBottom w:val="0"/>
      <w:divBdr>
        <w:top w:val="none" w:sz="0" w:space="0" w:color="auto"/>
        <w:left w:val="none" w:sz="0" w:space="0" w:color="auto"/>
        <w:bottom w:val="none" w:sz="0" w:space="0" w:color="auto"/>
        <w:right w:val="none" w:sz="0" w:space="0" w:color="auto"/>
      </w:divBdr>
    </w:div>
    <w:div w:id="1623418684">
      <w:bodyDiv w:val="1"/>
      <w:marLeft w:val="0"/>
      <w:marRight w:val="0"/>
      <w:marTop w:val="0"/>
      <w:marBottom w:val="0"/>
      <w:divBdr>
        <w:top w:val="none" w:sz="0" w:space="0" w:color="auto"/>
        <w:left w:val="none" w:sz="0" w:space="0" w:color="auto"/>
        <w:bottom w:val="none" w:sz="0" w:space="0" w:color="auto"/>
        <w:right w:val="none" w:sz="0" w:space="0" w:color="auto"/>
      </w:divBdr>
    </w:div>
    <w:div w:id="1681422974">
      <w:bodyDiv w:val="1"/>
      <w:marLeft w:val="0"/>
      <w:marRight w:val="0"/>
      <w:marTop w:val="0"/>
      <w:marBottom w:val="0"/>
      <w:divBdr>
        <w:top w:val="none" w:sz="0" w:space="0" w:color="auto"/>
        <w:left w:val="none" w:sz="0" w:space="0" w:color="auto"/>
        <w:bottom w:val="none" w:sz="0" w:space="0" w:color="auto"/>
        <w:right w:val="none" w:sz="0" w:space="0" w:color="auto"/>
      </w:divBdr>
    </w:div>
    <w:div w:id="1716854584">
      <w:marLeft w:val="0"/>
      <w:marRight w:val="0"/>
      <w:marTop w:val="0"/>
      <w:marBottom w:val="0"/>
      <w:divBdr>
        <w:top w:val="none" w:sz="0" w:space="0" w:color="auto"/>
        <w:left w:val="none" w:sz="0" w:space="0" w:color="auto"/>
        <w:bottom w:val="none" w:sz="0" w:space="0" w:color="auto"/>
        <w:right w:val="none" w:sz="0" w:space="0" w:color="auto"/>
      </w:divBdr>
      <w:divsChild>
        <w:div w:id="1578855631">
          <w:marLeft w:val="0"/>
          <w:marRight w:val="0"/>
          <w:marTop w:val="0"/>
          <w:marBottom w:val="0"/>
          <w:divBdr>
            <w:top w:val="none" w:sz="0" w:space="0" w:color="auto"/>
            <w:left w:val="none" w:sz="0" w:space="0" w:color="auto"/>
            <w:bottom w:val="none" w:sz="0" w:space="0" w:color="auto"/>
            <w:right w:val="none" w:sz="0" w:space="0" w:color="auto"/>
          </w:divBdr>
          <w:divsChild>
            <w:div w:id="1490293146">
              <w:marLeft w:val="0"/>
              <w:marRight w:val="0"/>
              <w:marTop w:val="0"/>
              <w:marBottom w:val="0"/>
              <w:divBdr>
                <w:top w:val="none" w:sz="0" w:space="0" w:color="auto"/>
                <w:left w:val="none" w:sz="0" w:space="0" w:color="auto"/>
                <w:bottom w:val="none" w:sz="0" w:space="0" w:color="auto"/>
                <w:right w:val="none" w:sz="0" w:space="0" w:color="auto"/>
              </w:divBdr>
              <w:divsChild>
                <w:div w:id="1455371587">
                  <w:marLeft w:val="0"/>
                  <w:marRight w:val="0"/>
                  <w:marTop w:val="0"/>
                  <w:marBottom w:val="0"/>
                  <w:divBdr>
                    <w:top w:val="none" w:sz="0" w:space="0" w:color="auto"/>
                    <w:left w:val="none" w:sz="0" w:space="0" w:color="auto"/>
                    <w:bottom w:val="none" w:sz="0" w:space="0" w:color="auto"/>
                    <w:right w:val="none" w:sz="0" w:space="0" w:color="auto"/>
                  </w:divBdr>
                  <w:divsChild>
                    <w:div w:id="17712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52056">
      <w:bodyDiv w:val="1"/>
      <w:marLeft w:val="0"/>
      <w:marRight w:val="0"/>
      <w:marTop w:val="0"/>
      <w:marBottom w:val="0"/>
      <w:divBdr>
        <w:top w:val="none" w:sz="0" w:space="0" w:color="auto"/>
        <w:left w:val="none" w:sz="0" w:space="0" w:color="auto"/>
        <w:bottom w:val="none" w:sz="0" w:space="0" w:color="auto"/>
        <w:right w:val="none" w:sz="0" w:space="0" w:color="auto"/>
      </w:divBdr>
    </w:div>
    <w:div w:id="1742020484">
      <w:bodyDiv w:val="1"/>
      <w:marLeft w:val="0"/>
      <w:marRight w:val="0"/>
      <w:marTop w:val="0"/>
      <w:marBottom w:val="0"/>
      <w:divBdr>
        <w:top w:val="none" w:sz="0" w:space="0" w:color="auto"/>
        <w:left w:val="none" w:sz="0" w:space="0" w:color="auto"/>
        <w:bottom w:val="none" w:sz="0" w:space="0" w:color="auto"/>
        <w:right w:val="none" w:sz="0" w:space="0" w:color="auto"/>
      </w:divBdr>
    </w:div>
    <w:div w:id="1768426535">
      <w:bodyDiv w:val="1"/>
      <w:marLeft w:val="0"/>
      <w:marRight w:val="0"/>
      <w:marTop w:val="0"/>
      <w:marBottom w:val="0"/>
      <w:divBdr>
        <w:top w:val="none" w:sz="0" w:space="0" w:color="auto"/>
        <w:left w:val="none" w:sz="0" w:space="0" w:color="auto"/>
        <w:bottom w:val="none" w:sz="0" w:space="0" w:color="auto"/>
        <w:right w:val="none" w:sz="0" w:space="0" w:color="auto"/>
      </w:divBdr>
    </w:div>
    <w:div w:id="1847477856">
      <w:bodyDiv w:val="1"/>
      <w:marLeft w:val="0"/>
      <w:marRight w:val="0"/>
      <w:marTop w:val="0"/>
      <w:marBottom w:val="0"/>
      <w:divBdr>
        <w:top w:val="none" w:sz="0" w:space="0" w:color="auto"/>
        <w:left w:val="none" w:sz="0" w:space="0" w:color="auto"/>
        <w:bottom w:val="none" w:sz="0" w:space="0" w:color="auto"/>
        <w:right w:val="none" w:sz="0" w:space="0" w:color="auto"/>
      </w:divBdr>
    </w:div>
    <w:div w:id="1880430725">
      <w:bodyDiv w:val="1"/>
      <w:marLeft w:val="0"/>
      <w:marRight w:val="0"/>
      <w:marTop w:val="0"/>
      <w:marBottom w:val="0"/>
      <w:divBdr>
        <w:top w:val="none" w:sz="0" w:space="0" w:color="auto"/>
        <w:left w:val="none" w:sz="0" w:space="0" w:color="auto"/>
        <w:bottom w:val="none" w:sz="0" w:space="0" w:color="auto"/>
        <w:right w:val="none" w:sz="0" w:space="0" w:color="auto"/>
      </w:divBdr>
    </w:div>
    <w:div w:id="1946503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B3E3BA-DA40-4483-A8BF-389745F4C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29290</Words>
  <Characters>166957</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Please suggest names of 5 peer reviewers with their institutional affiliation and email address</vt:lpstr>
    </vt:vector>
  </TitlesOfParts>
  <Manager/>
  <Company/>
  <LinksUpToDate>false</LinksUpToDate>
  <CharactersWithSpaces>195856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Please suggest names of 5 peer reviewers with their institutional affiliation and email address</dc:title>
  <dc:creator/>
  <cp:keywords>Aug 2012 rev</cp:keywords>
  <cp:lastModifiedBy/>
  <cp:revision>1</cp:revision>
  <cp:lastPrinted>2016-03-03T17:07:00Z</cp:lastPrinted>
  <dcterms:created xsi:type="dcterms:W3CDTF">2016-08-29T23:17:00Z</dcterms:created>
  <dcterms:modified xsi:type="dcterms:W3CDTF">2016-08-29T23:17:00Z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r8>0</vt:r8>
  </property>
  <property fmtid="{D5CDD505-2E9C-101B-9397-08002B2CF9AE}" pid="8" name="KSOProductBuildVer">
    <vt:lpwstr>1033-9.1.0.4746</vt:lpwstr>
  </property>
  <property fmtid="{D5CDD505-2E9C-101B-9397-08002B2CF9AE}" pid="9" name="Mendeley Document_1">
    <vt:lpwstr>True</vt:lpwstr>
  </property>
  <property fmtid="{D5CDD505-2E9C-101B-9397-08002B2CF9AE}" pid="10" name="Mendeley User Name_1">
    <vt:lpwstr>cameronstewart92@gmail.com@www.mendeley.com</vt:lpwstr>
  </property>
  <property fmtid="{D5CDD505-2E9C-101B-9397-08002B2CF9AE}" pid="11" name="Mendeley Recent Style Id 0_1">
    <vt:lpwstr>http://www.zotero.org/styles/american-political-science-association</vt:lpwstr>
  </property>
  <property fmtid="{D5CDD505-2E9C-101B-9397-08002B2CF9AE}" pid="12" name="Mendeley Recent Style Name 0_1">
    <vt:lpwstr>American Political Science Association</vt:lpwstr>
  </property>
  <property fmtid="{D5CDD505-2E9C-101B-9397-08002B2CF9AE}" pid="13" name="Mendeley Recent Style Id 1_1">
    <vt:lpwstr>http://www.zotero.org/styles/apa</vt:lpwstr>
  </property>
  <property fmtid="{D5CDD505-2E9C-101B-9397-08002B2CF9AE}" pid="14" name="Mendeley Recent Style Name 1_1">
    <vt:lpwstr>American Psychological Association 6th edition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16th edition (author-date)</vt:lpwstr>
  </property>
  <property fmtid="{D5CDD505-2E9C-101B-9397-08002B2CF9AE}" pid="19" name="Mendeley Recent Style Id 4_1">
    <vt:lpwstr>http://www.zotero.org/styles/harvard1</vt:lpwstr>
  </property>
  <property fmtid="{D5CDD505-2E9C-101B-9397-08002B2CF9AE}" pid="20" name="Mendeley Recent Style Name 4_1">
    <vt:lpwstr>Harvard Reference format 1 (author-date)</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http://www.zotero.org/styles/journal-of-visualized-experiments</vt:lpwstr>
  </property>
  <property fmtid="{D5CDD505-2E9C-101B-9397-08002B2CF9AE}" pid="24" name="Mendeley Recent Style Name 6_1">
    <vt:lpwstr>Journal of Visualized Experiments</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7th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y fmtid="{D5CDD505-2E9C-101B-9397-08002B2CF9AE}" pid="31" name="Mendeley Citation Style_1">
    <vt:lpwstr>http://www.zotero.org/styles/journal-of-visualized-experiments</vt:lpwstr>
  </property>
</Properties>
</file>